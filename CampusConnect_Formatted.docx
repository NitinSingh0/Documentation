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F5A44" w14:textId="7338A9CC" w:rsidR="00771A1D" w:rsidRDefault="00771A1D" w:rsidP="00E40194">
      <w:pPr>
        <w:pStyle w:val="Heading1"/>
        <w:numPr>
          <w:ilvl w:val="0"/>
          <w:numId w:val="0"/>
        </w:numPr>
        <w:spacing w:after="85"/>
        <w:ind w:right="358"/>
      </w:pPr>
      <w:r>
        <w:t>SYNOPSIS</w:t>
      </w:r>
    </w:p>
    <w:p w14:paraId="4345DBBA" w14:textId="77777777" w:rsidR="00771A1D" w:rsidRDefault="00771A1D" w:rsidP="007A37D8">
      <w:pPr>
        <w:spacing w:after="120"/>
        <w:ind w:left="231" w:hanging="10"/>
        <w:jc w:val="both"/>
        <w:rPr>
          <w:rFonts w:ascii="Times New Roman" w:hAnsi="Times New Roman" w:cs="Times New Roman"/>
          <w:b/>
          <w:bCs/>
          <w:sz w:val="28"/>
          <w:szCs w:val="28"/>
        </w:rPr>
      </w:pPr>
    </w:p>
    <w:p w14:paraId="79D30566" w14:textId="77777777" w:rsidR="00C31FE1" w:rsidRDefault="00771A1D" w:rsidP="00C31FE1">
      <w:pPr>
        <w:pStyle w:val="ListParagraph"/>
        <w:numPr>
          <w:ilvl w:val="0"/>
          <w:numId w:val="75"/>
        </w:numPr>
        <w:spacing w:after="152"/>
        <w:ind w:left="270"/>
        <w:jc w:val="both"/>
      </w:pPr>
      <w:r w:rsidRPr="00B80CDF">
        <w:rPr>
          <w:rFonts w:ascii="Calibri" w:eastAsia="Calibri" w:hAnsi="Calibri" w:cs="Calibri"/>
          <w:b/>
          <w:sz w:val="28"/>
        </w:rPr>
        <w:t>Title of Project</w:t>
      </w:r>
      <w:r w:rsidRPr="00B80CDF">
        <w:rPr>
          <w:rFonts w:ascii="Times New Roman" w:eastAsia="Times New Roman" w:hAnsi="Times New Roman" w:cs="Times New Roman"/>
          <w:b/>
          <w:sz w:val="28"/>
        </w:rPr>
        <w:t>?</w:t>
      </w:r>
      <w:r>
        <w:t xml:space="preserve">  </w:t>
      </w:r>
    </w:p>
    <w:p w14:paraId="264C2025" w14:textId="6C4DA580" w:rsidR="00897F00" w:rsidRPr="00DC50EA" w:rsidRDefault="00897F00" w:rsidP="00C31FE1">
      <w:pPr>
        <w:spacing w:after="152"/>
        <w:ind w:left="-90"/>
        <w:jc w:val="both"/>
      </w:pPr>
      <w:r w:rsidRPr="00C31FE1">
        <w:rPr>
          <w:rFonts w:ascii="Times New Roman" w:hAnsi="Times New Roman" w:cs="Times New Roman"/>
          <w:sz w:val="24"/>
          <w:szCs w:val="24"/>
        </w:rPr>
        <w:t>Campus Connect</w:t>
      </w:r>
      <w:r w:rsidR="00B80CDF" w:rsidRPr="00C31FE1">
        <w:rPr>
          <w:rFonts w:ascii="Times New Roman" w:hAnsi="Times New Roman" w:cs="Times New Roman"/>
          <w:sz w:val="24"/>
          <w:szCs w:val="24"/>
        </w:rPr>
        <w:t xml:space="preserve"> – Connecting minds, Sharing Ideas.</w:t>
      </w:r>
    </w:p>
    <w:p w14:paraId="4C91C1B9" w14:textId="70A5DC95" w:rsidR="00897F00" w:rsidRPr="00631430" w:rsidRDefault="00771A1D" w:rsidP="00631430">
      <w:pPr>
        <w:pStyle w:val="NormalWeb"/>
      </w:pPr>
      <w:r>
        <w:rPr>
          <w:b/>
          <w:bCs/>
          <w:sz w:val="28"/>
          <w:szCs w:val="28"/>
        </w:rPr>
        <w:t xml:space="preserve">2. </w:t>
      </w:r>
      <w:r w:rsidR="00897F00" w:rsidRPr="00771A1D">
        <w:rPr>
          <w:b/>
          <w:bCs/>
          <w:sz w:val="28"/>
          <w:szCs w:val="28"/>
        </w:rPr>
        <w:t xml:space="preserve">Short Description </w:t>
      </w:r>
      <w:r w:rsidR="00897F00" w:rsidRPr="00324A75">
        <w:rPr>
          <w:b/>
          <w:bCs/>
        </w:rPr>
        <w:br/>
      </w:r>
      <w:r w:rsidR="00631430">
        <w:t xml:space="preserve">Campus Connect is a social media platform for college students, enabling blog sharing, messaging, group discussions, and polls. It also integrates </w:t>
      </w:r>
      <w:r w:rsidR="00631430" w:rsidRPr="00631430">
        <w:rPr>
          <w:rStyle w:val="Strong"/>
          <w:b w:val="0"/>
          <w:bCs w:val="0"/>
        </w:rPr>
        <w:t>Smart Buddy (Gemini API-powered chatbot)</w:t>
      </w:r>
      <w:r w:rsidR="00631430">
        <w:t xml:space="preserve"> for AI-driven assistance. The app facilitates interaction among students and faculty through a </w:t>
      </w:r>
      <w:r w:rsidR="00631430" w:rsidRPr="00631430">
        <w:rPr>
          <w:rStyle w:val="Strong"/>
          <w:b w:val="0"/>
          <w:bCs w:val="0"/>
        </w:rPr>
        <w:t>mobile app (React Native) and an admin website (React.js).</w:t>
      </w:r>
      <w:r w:rsidR="00631430">
        <w:t xml:space="preserve"> The backend is built using </w:t>
      </w:r>
      <w:r w:rsidR="00631430" w:rsidRPr="00631430">
        <w:rPr>
          <w:rStyle w:val="Strong"/>
          <w:b w:val="0"/>
          <w:bCs w:val="0"/>
        </w:rPr>
        <w:t>Node.js, Express.js, and MongoDB.</w:t>
      </w:r>
    </w:p>
    <w:p w14:paraId="39D716B2" w14:textId="2E032F14" w:rsidR="00897F00" w:rsidRPr="00DC50EA" w:rsidRDefault="00897F00"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3.Why This Topic</w:t>
      </w:r>
      <w:r w:rsidRPr="00324A75">
        <w:rPr>
          <w:rFonts w:ascii="Times New Roman" w:hAnsi="Times New Roman" w:cs="Times New Roman"/>
          <w:b/>
          <w:bCs/>
          <w:sz w:val="24"/>
          <w:szCs w:val="24"/>
        </w:rPr>
        <w:br/>
      </w:r>
      <w:r w:rsidR="00631430" w:rsidRPr="00B51B35">
        <w:rPr>
          <w:rFonts w:ascii="Times New Roman" w:hAnsi="Times New Roman" w:cs="Times New Roman"/>
          <w:sz w:val="24"/>
          <w:szCs w:val="24"/>
        </w:rPr>
        <w:t xml:space="preserve">Campus Connect fosters a supportive and engaging community for students by encouraging communication, collaboration, and networking. By replacing traditional feedback mechanisms with </w:t>
      </w:r>
      <w:r w:rsidR="00631430" w:rsidRPr="00B51B35">
        <w:rPr>
          <w:rStyle w:val="Strong"/>
          <w:rFonts w:ascii="Times New Roman" w:hAnsi="Times New Roman" w:cs="Times New Roman"/>
          <w:b w:val="0"/>
          <w:bCs w:val="0"/>
          <w:sz w:val="24"/>
          <w:szCs w:val="24"/>
        </w:rPr>
        <w:t>polls</w:t>
      </w:r>
      <w:r w:rsidR="00631430" w:rsidRPr="00B51B35">
        <w:rPr>
          <w:rFonts w:ascii="Times New Roman" w:hAnsi="Times New Roman" w:cs="Times New Roman"/>
          <w:sz w:val="24"/>
          <w:szCs w:val="24"/>
        </w:rPr>
        <w:t xml:space="preserve">, students can express their opinions anonymously. The </w:t>
      </w:r>
      <w:r w:rsidR="00631430" w:rsidRPr="00B51B35">
        <w:rPr>
          <w:rStyle w:val="Strong"/>
          <w:rFonts w:ascii="Times New Roman" w:hAnsi="Times New Roman" w:cs="Times New Roman"/>
          <w:b w:val="0"/>
          <w:bCs w:val="0"/>
          <w:sz w:val="24"/>
          <w:szCs w:val="24"/>
        </w:rPr>
        <w:t>AI-powered</w:t>
      </w:r>
      <w:r w:rsidR="00631430" w:rsidRPr="00B51B35">
        <w:rPr>
          <w:rStyle w:val="Strong"/>
          <w:rFonts w:ascii="Times New Roman" w:hAnsi="Times New Roman" w:cs="Times New Roman"/>
          <w:sz w:val="24"/>
          <w:szCs w:val="24"/>
        </w:rPr>
        <w:t xml:space="preserve"> </w:t>
      </w:r>
      <w:r w:rsidR="00631430" w:rsidRPr="00B51B35">
        <w:rPr>
          <w:rStyle w:val="Strong"/>
          <w:rFonts w:ascii="Times New Roman" w:hAnsi="Times New Roman" w:cs="Times New Roman"/>
          <w:b w:val="0"/>
          <w:bCs w:val="0"/>
          <w:sz w:val="24"/>
          <w:szCs w:val="24"/>
        </w:rPr>
        <w:t>Smart Buddy chatbot</w:t>
      </w:r>
      <w:r w:rsidR="00631430" w:rsidRPr="00B51B35">
        <w:rPr>
          <w:rFonts w:ascii="Times New Roman" w:hAnsi="Times New Roman" w:cs="Times New Roman"/>
          <w:sz w:val="24"/>
          <w:szCs w:val="24"/>
        </w:rPr>
        <w:t xml:space="preserve"> provides academic and career guidance, improving user experience</w:t>
      </w:r>
      <w:r w:rsidRPr="00B51B35">
        <w:rPr>
          <w:rFonts w:ascii="Times New Roman" w:hAnsi="Times New Roman" w:cs="Times New Roman"/>
          <w:sz w:val="24"/>
          <w:szCs w:val="24"/>
        </w:rPr>
        <w:t>.</w:t>
      </w:r>
    </w:p>
    <w:p w14:paraId="63DD5E17" w14:textId="25DA8A78" w:rsidR="00631430" w:rsidRDefault="00897F00" w:rsidP="00631430">
      <w:pPr>
        <w:pStyle w:val="NormalWeb"/>
      </w:pPr>
      <w:r w:rsidRPr="0022652C">
        <w:rPr>
          <w:b/>
          <w:bCs/>
          <w:sz w:val="28"/>
          <w:szCs w:val="28"/>
        </w:rPr>
        <w:t>4.Objective And Scope</w:t>
      </w:r>
      <w:r w:rsidRPr="00324A75">
        <w:rPr>
          <w:b/>
          <w:bCs/>
        </w:rPr>
        <w:br/>
      </w:r>
      <w:r w:rsidR="00631430">
        <w:rPr>
          <w:rStyle w:val="Strong"/>
        </w:rPr>
        <w:t>Objectives:</w:t>
      </w:r>
    </w:p>
    <w:p w14:paraId="3E6F866D" w14:textId="77777777" w:rsidR="00631430" w:rsidRDefault="00631430" w:rsidP="00631430">
      <w:pPr>
        <w:pStyle w:val="NormalWeb"/>
        <w:numPr>
          <w:ilvl w:val="0"/>
          <w:numId w:val="76"/>
        </w:numPr>
      </w:pPr>
      <w:r>
        <w:t>Provide a digital ecosystem for college students to interact.</w:t>
      </w:r>
    </w:p>
    <w:p w14:paraId="5784D6EB" w14:textId="77777777" w:rsidR="00631430" w:rsidRDefault="00631430" w:rsidP="00631430">
      <w:pPr>
        <w:pStyle w:val="NormalWeb"/>
        <w:numPr>
          <w:ilvl w:val="0"/>
          <w:numId w:val="76"/>
        </w:numPr>
      </w:pPr>
      <w:r>
        <w:t>Facilitate blog sharing and interactive discussions.</w:t>
      </w:r>
    </w:p>
    <w:p w14:paraId="1E35CE9D" w14:textId="77777777" w:rsidR="00631430" w:rsidRDefault="00631430" w:rsidP="00631430">
      <w:pPr>
        <w:pStyle w:val="NormalWeb"/>
        <w:numPr>
          <w:ilvl w:val="0"/>
          <w:numId w:val="76"/>
        </w:numPr>
      </w:pPr>
      <w:r>
        <w:t xml:space="preserve">Enable </w:t>
      </w:r>
      <w:r w:rsidRPr="00631430">
        <w:rPr>
          <w:rStyle w:val="Strong"/>
          <w:b w:val="0"/>
          <w:bCs w:val="0"/>
        </w:rPr>
        <w:t>secure group messaging (text-based only)</w:t>
      </w:r>
      <w:r w:rsidRPr="00631430">
        <w:t>.</w:t>
      </w:r>
    </w:p>
    <w:p w14:paraId="11441D54" w14:textId="77777777" w:rsidR="00631430" w:rsidRDefault="00631430" w:rsidP="00631430">
      <w:pPr>
        <w:pStyle w:val="NormalWeb"/>
        <w:numPr>
          <w:ilvl w:val="0"/>
          <w:numId w:val="76"/>
        </w:numPr>
      </w:pPr>
      <w:r>
        <w:t xml:space="preserve">Replace anonymous messaging with </w:t>
      </w:r>
      <w:r w:rsidRPr="00631430">
        <w:rPr>
          <w:rStyle w:val="Strong"/>
          <w:b w:val="0"/>
          <w:bCs w:val="0"/>
        </w:rPr>
        <w:t>polls</w:t>
      </w:r>
      <w:r>
        <w:t xml:space="preserve"> for collective feedback.</w:t>
      </w:r>
    </w:p>
    <w:p w14:paraId="7D25CD25" w14:textId="77777777" w:rsidR="00631430" w:rsidRDefault="00631430" w:rsidP="00631430">
      <w:pPr>
        <w:pStyle w:val="NormalWeb"/>
        <w:numPr>
          <w:ilvl w:val="0"/>
          <w:numId w:val="76"/>
        </w:numPr>
      </w:pPr>
      <w:r>
        <w:t xml:space="preserve">Integrate </w:t>
      </w:r>
      <w:r w:rsidRPr="00631430">
        <w:rPr>
          <w:rStyle w:val="Strong"/>
          <w:b w:val="0"/>
          <w:bCs w:val="0"/>
        </w:rPr>
        <w:t>Smart Buddy chatbot using Gemini API</w:t>
      </w:r>
      <w:r>
        <w:t xml:space="preserve"> for AI-driven assistance.</w:t>
      </w:r>
    </w:p>
    <w:p w14:paraId="2E3BF609" w14:textId="77777777" w:rsidR="00631430" w:rsidRDefault="00631430" w:rsidP="00631430">
      <w:pPr>
        <w:pStyle w:val="NormalWeb"/>
        <w:numPr>
          <w:ilvl w:val="0"/>
          <w:numId w:val="76"/>
        </w:numPr>
      </w:pPr>
      <w:r>
        <w:t xml:space="preserve">Provide </w:t>
      </w:r>
      <w:r w:rsidRPr="00631430">
        <w:rPr>
          <w:rStyle w:val="Strong"/>
          <w:b w:val="0"/>
          <w:bCs w:val="0"/>
        </w:rPr>
        <w:t>a web-based admin panel</w:t>
      </w:r>
      <w:r>
        <w:t xml:space="preserve"> for managing users and content.</w:t>
      </w:r>
    </w:p>
    <w:p w14:paraId="4D5A78D5" w14:textId="77777777" w:rsidR="00631430" w:rsidRDefault="00631430" w:rsidP="00631430">
      <w:pPr>
        <w:pStyle w:val="NormalWeb"/>
      </w:pPr>
      <w:r>
        <w:rPr>
          <w:rStyle w:val="Strong"/>
        </w:rPr>
        <w:t>Scope:</w:t>
      </w:r>
    </w:p>
    <w:p w14:paraId="22DA5ABF" w14:textId="77777777" w:rsidR="00631430" w:rsidRDefault="00631430" w:rsidP="00631430">
      <w:pPr>
        <w:pStyle w:val="NormalWeb"/>
        <w:numPr>
          <w:ilvl w:val="0"/>
          <w:numId w:val="77"/>
        </w:numPr>
      </w:pPr>
      <w:r>
        <w:t xml:space="preserve">Available for </w:t>
      </w:r>
      <w:r w:rsidRPr="00631430">
        <w:rPr>
          <w:rStyle w:val="Strong"/>
          <w:b w:val="0"/>
          <w:bCs w:val="0"/>
        </w:rPr>
        <w:t>V.G. Vaze College</w:t>
      </w:r>
      <w:r>
        <w:t xml:space="preserve"> students and faculty.</w:t>
      </w:r>
    </w:p>
    <w:p w14:paraId="2DD82349" w14:textId="77777777" w:rsidR="00631430" w:rsidRDefault="00631430" w:rsidP="00631430">
      <w:pPr>
        <w:pStyle w:val="NormalWeb"/>
        <w:numPr>
          <w:ilvl w:val="0"/>
          <w:numId w:val="77"/>
        </w:numPr>
      </w:pPr>
      <w:r>
        <w:t>Mobile app (Android &amp; iOS) for students and faculty.</w:t>
      </w:r>
    </w:p>
    <w:p w14:paraId="57CE6F73" w14:textId="77777777" w:rsidR="00631430" w:rsidRDefault="00631430" w:rsidP="00631430">
      <w:pPr>
        <w:pStyle w:val="NormalWeb"/>
        <w:numPr>
          <w:ilvl w:val="0"/>
          <w:numId w:val="77"/>
        </w:numPr>
      </w:pPr>
      <w:r>
        <w:t xml:space="preserve">Web-based </w:t>
      </w:r>
      <w:r w:rsidRPr="00631430">
        <w:rPr>
          <w:rStyle w:val="Strong"/>
          <w:b w:val="0"/>
          <w:bCs w:val="0"/>
        </w:rPr>
        <w:t>admin panel</w:t>
      </w:r>
      <w:r>
        <w:t xml:space="preserve"> for faculty and administrators.</w:t>
      </w:r>
    </w:p>
    <w:p w14:paraId="6F808F44" w14:textId="25967701" w:rsidR="00897F00" w:rsidRPr="00DC50EA" w:rsidRDefault="00897F00" w:rsidP="007A37D8">
      <w:pPr>
        <w:jc w:val="both"/>
        <w:rPr>
          <w:rFonts w:ascii="Times New Roman" w:hAnsi="Times New Roman" w:cs="Times New Roman"/>
          <w:b/>
          <w:bCs/>
          <w:sz w:val="28"/>
          <w:szCs w:val="28"/>
        </w:rPr>
      </w:pPr>
    </w:p>
    <w:p w14:paraId="5BDBC1D6" w14:textId="15B90FB2" w:rsidR="004830BA" w:rsidRPr="00DC50EA" w:rsidRDefault="00897F00"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5.Methodology</w:t>
      </w:r>
      <w:r w:rsidRPr="00324A75">
        <w:rPr>
          <w:rFonts w:ascii="Times New Roman" w:hAnsi="Times New Roman" w:cs="Times New Roman"/>
          <w:b/>
          <w:bCs/>
          <w:sz w:val="24"/>
          <w:szCs w:val="24"/>
        </w:rPr>
        <w:br/>
      </w:r>
      <w:r w:rsidR="004830BA" w:rsidRPr="00324A75">
        <w:rPr>
          <w:rFonts w:ascii="Times New Roman" w:hAnsi="Times New Roman" w:cs="Times New Roman"/>
          <w:sz w:val="24"/>
          <w:szCs w:val="24"/>
        </w:rPr>
        <w:t xml:space="preserve">For this system, I would use an iterative approach. The advantages of this approach </w:t>
      </w:r>
      <w:proofErr w:type="gramStart"/>
      <w:r w:rsidR="004830BA" w:rsidRPr="00324A75">
        <w:rPr>
          <w:rFonts w:ascii="Times New Roman" w:hAnsi="Times New Roman" w:cs="Times New Roman"/>
          <w:sz w:val="24"/>
          <w:szCs w:val="24"/>
        </w:rPr>
        <w:t>are:-</w:t>
      </w:r>
      <w:proofErr w:type="gramEnd"/>
    </w:p>
    <w:p w14:paraId="35389A93" w14:textId="77777777" w:rsidR="004830BA" w:rsidRPr="00324A75" w:rsidRDefault="004830BA" w:rsidP="007A37D8">
      <w:pPr>
        <w:jc w:val="both"/>
        <w:rPr>
          <w:rFonts w:ascii="Times New Roman" w:hAnsi="Times New Roman" w:cs="Times New Roman"/>
          <w:sz w:val="24"/>
          <w:szCs w:val="24"/>
        </w:rPr>
      </w:pPr>
      <w:r w:rsidRPr="00324A75">
        <w:rPr>
          <w:rFonts w:ascii="Times New Roman" w:hAnsi="Times New Roman" w:cs="Times New Roman"/>
          <w:sz w:val="24"/>
          <w:szCs w:val="24"/>
        </w:rPr>
        <w:tab/>
        <w:t>1. Feedback from one iteration may improve the other iteration.</w:t>
      </w:r>
    </w:p>
    <w:p w14:paraId="445AE899" w14:textId="77563137" w:rsidR="004830BA" w:rsidRPr="00324A75" w:rsidRDefault="004830BA" w:rsidP="007A37D8">
      <w:pPr>
        <w:jc w:val="both"/>
        <w:rPr>
          <w:rFonts w:ascii="Times New Roman" w:hAnsi="Times New Roman" w:cs="Times New Roman"/>
          <w:sz w:val="24"/>
          <w:szCs w:val="24"/>
        </w:rPr>
      </w:pPr>
      <w:r w:rsidRPr="00324A75">
        <w:rPr>
          <w:rFonts w:ascii="Times New Roman" w:hAnsi="Times New Roman" w:cs="Times New Roman"/>
          <w:sz w:val="24"/>
          <w:szCs w:val="24"/>
        </w:rPr>
        <w:tab/>
        <w:t>2. Increments are delivered and developed</w:t>
      </w:r>
    </w:p>
    <w:p w14:paraId="07522624" w14:textId="282D5556" w:rsidR="004830BA" w:rsidRPr="00324A75" w:rsidRDefault="004830BA" w:rsidP="007A37D8">
      <w:pPr>
        <w:jc w:val="both"/>
        <w:rPr>
          <w:rFonts w:ascii="Times New Roman" w:hAnsi="Times New Roman" w:cs="Times New Roman"/>
          <w:sz w:val="24"/>
          <w:szCs w:val="24"/>
        </w:rPr>
      </w:pPr>
      <w:r w:rsidRPr="00324A75">
        <w:rPr>
          <w:rFonts w:ascii="Times New Roman" w:hAnsi="Times New Roman" w:cs="Times New Roman"/>
          <w:sz w:val="24"/>
          <w:szCs w:val="24"/>
        </w:rPr>
        <w:t xml:space="preserve">Disadvantages </w:t>
      </w:r>
      <w:proofErr w:type="gramStart"/>
      <w:r w:rsidRPr="00324A75">
        <w:rPr>
          <w:rFonts w:ascii="Times New Roman" w:hAnsi="Times New Roman" w:cs="Times New Roman"/>
          <w:sz w:val="24"/>
          <w:szCs w:val="24"/>
        </w:rPr>
        <w:t>are:-</w:t>
      </w:r>
      <w:proofErr w:type="gramEnd"/>
    </w:p>
    <w:p w14:paraId="23DB1F25" w14:textId="74EDBC50" w:rsidR="004830BA" w:rsidRDefault="004830BA" w:rsidP="007A37D8">
      <w:pPr>
        <w:pStyle w:val="ListParagraph"/>
        <w:numPr>
          <w:ilvl w:val="0"/>
          <w:numId w:val="1"/>
        </w:numPr>
        <w:jc w:val="both"/>
        <w:rPr>
          <w:rFonts w:ascii="Times New Roman" w:hAnsi="Times New Roman" w:cs="Times New Roman"/>
          <w:sz w:val="24"/>
          <w:szCs w:val="24"/>
        </w:rPr>
      </w:pPr>
      <w:r w:rsidRPr="00324A75">
        <w:rPr>
          <w:rFonts w:ascii="Times New Roman" w:hAnsi="Times New Roman" w:cs="Times New Roman"/>
          <w:sz w:val="24"/>
          <w:szCs w:val="24"/>
        </w:rPr>
        <w:t>Later, increments may require modification to earlier increments.</w:t>
      </w:r>
    </w:p>
    <w:p w14:paraId="0749DD71" w14:textId="77777777" w:rsidR="00DE2EE8" w:rsidRDefault="00DE2EE8" w:rsidP="00DE2EE8">
      <w:pPr>
        <w:pStyle w:val="ListParagraph"/>
        <w:ind w:left="1080"/>
        <w:jc w:val="both"/>
        <w:rPr>
          <w:rFonts w:ascii="Times New Roman" w:hAnsi="Times New Roman" w:cs="Times New Roman"/>
          <w:sz w:val="24"/>
          <w:szCs w:val="24"/>
        </w:rPr>
      </w:pPr>
    </w:p>
    <w:p w14:paraId="14E8C8AE" w14:textId="33920A0E" w:rsidR="00B751CB" w:rsidRPr="00DE2EE8" w:rsidRDefault="00DE2EE8" w:rsidP="00DE2EE8">
      <w:pPr>
        <w:pStyle w:val="ListParagraph"/>
        <w:ind w:left="1080"/>
        <w:jc w:val="both"/>
        <w:rPr>
          <w:rFonts w:ascii="Times New Roman" w:hAnsi="Times New Roman" w:cs="Times New Roman"/>
          <w:sz w:val="24"/>
          <w:szCs w:val="24"/>
        </w:rPr>
      </w:pPr>
      <w:r w:rsidRPr="000E2D8F">
        <w:rPr>
          <w:rFonts w:ascii="Times New Roman" w:hAnsi="Times New Roman" w:cs="Times New Roman"/>
          <w:noProof/>
          <w:sz w:val="24"/>
          <w:szCs w:val="24"/>
          <w:lang w:val="en-US"/>
        </w:rPr>
        <w:lastRenderedPageBreak/>
        <w:drawing>
          <wp:inline distT="0" distB="0" distL="0" distR="0" wp14:anchorId="1A33EEC4" wp14:editId="555B9B2F">
            <wp:extent cx="5155207" cy="2416175"/>
            <wp:effectExtent l="19050" t="19050" r="26670" b="22225"/>
            <wp:docPr id="169366329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3291" name="Picture 1">
                      <a:hlinkClick r:id="rId8"/>
                    </pic:cNvPr>
                    <pic:cNvPicPr/>
                  </pic:nvPicPr>
                  <pic:blipFill rotWithShape="1">
                    <a:blip r:embed="rId9">
                      <a:extLst>
                        <a:ext uri="{28A0092B-C50C-407E-A947-70E740481C1C}">
                          <a14:useLocalDpi xmlns:a14="http://schemas.microsoft.com/office/drawing/2010/main" val="0"/>
                        </a:ext>
                      </a:extLst>
                    </a:blip>
                    <a:srcRect l="10055"/>
                    <a:stretch/>
                  </pic:blipFill>
                  <pic:spPr bwMode="auto">
                    <a:xfrm>
                      <a:off x="0" y="0"/>
                      <a:ext cx="5155207" cy="2416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830BA" w:rsidRPr="00324A75">
        <w:rPr>
          <w:rFonts w:ascii="Times New Roman" w:hAnsi="Times New Roman" w:cs="Times New Roman"/>
          <w:sz w:val="32"/>
          <w:szCs w:val="32"/>
        </w:rPr>
        <w:t xml:space="preserve">      </w:t>
      </w:r>
    </w:p>
    <w:p w14:paraId="69A0E365" w14:textId="6E0676A8" w:rsidR="00DE2EE8" w:rsidRPr="00003A6B" w:rsidRDefault="00DE2EE8" w:rsidP="00DE2EE8">
      <w:pPr>
        <w:pStyle w:val="Caption"/>
        <w:rPr>
          <w:b/>
          <w:bCs/>
          <w:i/>
          <w:iCs w:val="0"/>
          <w:sz w:val="36"/>
          <w:szCs w:val="36"/>
          <w:lang w:val="en-US"/>
        </w:rPr>
      </w:pPr>
      <w:bookmarkStart w:id="0" w:name="_Toc148126523"/>
      <w:r w:rsidRPr="00003A6B">
        <w:rPr>
          <w:b/>
          <w:bCs/>
          <w:i/>
          <w:iCs w:val="0"/>
        </w:rPr>
        <w:t xml:space="preserve">Figure </w:t>
      </w:r>
      <w:r w:rsidRPr="00003A6B">
        <w:rPr>
          <w:b/>
          <w:bCs/>
          <w:i/>
          <w:iCs w:val="0"/>
        </w:rPr>
        <w:fldChar w:fldCharType="begin"/>
      </w:r>
      <w:r w:rsidRPr="00003A6B">
        <w:rPr>
          <w:b/>
          <w:bCs/>
          <w:i/>
          <w:iCs w:val="0"/>
        </w:rPr>
        <w:instrText xml:space="preserve"> STYLEREF 1 \s </w:instrText>
      </w:r>
      <w:r w:rsidRPr="00003A6B">
        <w:rPr>
          <w:b/>
          <w:bCs/>
          <w:i/>
          <w:iCs w:val="0"/>
        </w:rPr>
        <w:fldChar w:fldCharType="separate"/>
      </w:r>
      <w:r w:rsidR="002820C6">
        <w:rPr>
          <w:b/>
          <w:bCs/>
          <w:i/>
          <w:iCs w:val="0"/>
          <w:noProof/>
        </w:rPr>
        <w:t>0</w:t>
      </w:r>
      <w:r w:rsidRPr="00003A6B">
        <w:rPr>
          <w:b/>
          <w:bCs/>
          <w:i/>
          <w:iCs w:val="0"/>
          <w:noProof/>
        </w:rPr>
        <w:fldChar w:fldCharType="end"/>
      </w:r>
      <w:r w:rsidRPr="00003A6B">
        <w:rPr>
          <w:b/>
          <w:bCs/>
          <w:i/>
          <w:iCs w:val="0"/>
        </w:rPr>
        <w:t>.</w:t>
      </w:r>
      <w:r w:rsidRPr="00003A6B">
        <w:rPr>
          <w:b/>
          <w:bCs/>
          <w:i/>
          <w:iCs w:val="0"/>
        </w:rPr>
        <w:fldChar w:fldCharType="begin"/>
      </w:r>
      <w:r w:rsidRPr="00003A6B">
        <w:rPr>
          <w:b/>
          <w:bCs/>
          <w:i/>
          <w:iCs w:val="0"/>
        </w:rPr>
        <w:instrText xml:space="preserve"> SEQ Figure \* ARABIC \s 1 </w:instrText>
      </w:r>
      <w:r w:rsidRPr="00003A6B">
        <w:rPr>
          <w:b/>
          <w:bCs/>
          <w:i/>
          <w:iCs w:val="0"/>
        </w:rPr>
        <w:fldChar w:fldCharType="separate"/>
      </w:r>
      <w:r w:rsidR="002820C6">
        <w:rPr>
          <w:b/>
          <w:bCs/>
          <w:i/>
          <w:iCs w:val="0"/>
          <w:noProof/>
        </w:rPr>
        <w:t>1</w:t>
      </w:r>
      <w:r w:rsidRPr="00003A6B">
        <w:rPr>
          <w:b/>
          <w:bCs/>
          <w:i/>
          <w:iCs w:val="0"/>
          <w:noProof/>
        </w:rPr>
        <w:fldChar w:fldCharType="end"/>
      </w:r>
      <w:r w:rsidRPr="00003A6B">
        <w:rPr>
          <w:b/>
          <w:bCs/>
          <w:i/>
          <w:iCs w:val="0"/>
        </w:rPr>
        <w:t xml:space="preserve"> Iterative development methodology</w:t>
      </w:r>
      <w:bookmarkEnd w:id="0"/>
    </w:p>
    <w:p w14:paraId="42B44C0E" w14:textId="614970E9" w:rsidR="00775F15" w:rsidRPr="00324A75" w:rsidRDefault="00775F15" w:rsidP="007A37D8">
      <w:pPr>
        <w:jc w:val="both"/>
        <w:rPr>
          <w:rFonts w:ascii="Times New Roman" w:hAnsi="Times New Roman" w:cs="Times New Roman"/>
          <w:sz w:val="32"/>
          <w:szCs w:val="32"/>
        </w:rPr>
      </w:pPr>
    </w:p>
    <w:p w14:paraId="630F08B4" w14:textId="77777777" w:rsidR="00775F15" w:rsidRPr="0022652C" w:rsidRDefault="00897F00"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6.Architecture</w:t>
      </w:r>
    </w:p>
    <w:p w14:paraId="7038B353" w14:textId="30BD251B" w:rsidR="00897F00" w:rsidRPr="00324A75" w:rsidRDefault="00897F00" w:rsidP="007A37D8">
      <w:pPr>
        <w:rPr>
          <w:rFonts w:ascii="Times New Roman" w:hAnsi="Times New Roman" w:cs="Times New Roman"/>
          <w:sz w:val="24"/>
          <w:szCs w:val="24"/>
        </w:rPr>
      </w:pPr>
      <w:r w:rsidRPr="00324A75">
        <w:rPr>
          <w:rFonts w:ascii="Times New Roman" w:hAnsi="Times New Roman" w:cs="Times New Roman"/>
          <w:sz w:val="24"/>
          <w:szCs w:val="24"/>
        </w:rPr>
        <w:t>In</w:t>
      </w:r>
      <w:r w:rsidR="007A37D8">
        <w:rPr>
          <w:rFonts w:ascii="Times New Roman" w:hAnsi="Times New Roman" w:cs="Times New Roman"/>
          <w:sz w:val="24"/>
          <w:szCs w:val="24"/>
        </w:rPr>
        <w:t xml:space="preserve"> </w:t>
      </w:r>
      <w:r w:rsidRPr="00324A75">
        <w:rPr>
          <w:rFonts w:ascii="Times New Roman" w:hAnsi="Times New Roman" w:cs="Times New Roman"/>
          <w:sz w:val="24"/>
          <w:szCs w:val="24"/>
        </w:rPr>
        <w:t>a 3-tier architecture:</w:t>
      </w:r>
      <w:r w:rsidRPr="00324A75">
        <w:rPr>
          <w:rFonts w:ascii="Times New Roman" w:hAnsi="Times New Roman" w:cs="Times New Roman"/>
          <w:sz w:val="24"/>
          <w:szCs w:val="24"/>
        </w:rPr>
        <w:br/>
        <w:t>Presentation Tier (Front-end): This is the user interface layer that interacts directly with users. It handles user input, displays information, and communicates with the application server.</w:t>
      </w:r>
    </w:p>
    <w:p w14:paraId="4A446A18" w14:textId="77777777" w:rsidR="00897F00" w:rsidRPr="00324A75" w:rsidRDefault="00897F00" w:rsidP="007A37D8">
      <w:pPr>
        <w:jc w:val="both"/>
        <w:rPr>
          <w:rFonts w:ascii="Times New Roman" w:hAnsi="Times New Roman" w:cs="Times New Roman"/>
          <w:sz w:val="24"/>
          <w:szCs w:val="24"/>
        </w:rPr>
      </w:pPr>
      <w:r w:rsidRPr="00324A75">
        <w:rPr>
          <w:rFonts w:ascii="Times New Roman" w:hAnsi="Times New Roman" w:cs="Times New Roman"/>
          <w:sz w:val="24"/>
          <w:szCs w:val="24"/>
        </w:rPr>
        <w:t>Application Tier (Middle-tier or Business Logic): This layer contains the application logic and business rules. It processes user requests from the presentation tier, performs data processing, and communicates with the data tier.</w:t>
      </w:r>
    </w:p>
    <w:p w14:paraId="3DA6E6C5" w14:textId="77777777" w:rsidR="00897F00" w:rsidRPr="00324A75" w:rsidRDefault="00897F00" w:rsidP="007A37D8">
      <w:pPr>
        <w:jc w:val="both"/>
        <w:rPr>
          <w:rFonts w:ascii="Times New Roman" w:hAnsi="Times New Roman" w:cs="Times New Roman"/>
          <w:sz w:val="24"/>
          <w:szCs w:val="24"/>
        </w:rPr>
      </w:pPr>
      <w:r w:rsidRPr="00324A75">
        <w:rPr>
          <w:rFonts w:ascii="Times New Roman" w:hAnsi="Times New Roman" w:cs="Times New Roman"/>
          <w:sz w:val="24"/>
          <w:szCs w:val="24"/>
        </w:rPr>
        <w:t>Data Tier (Back-end): This layer manages data storage and retrieval. It stores and retrieves data from databases or other data sources, responding to requests from the application tier.</w:t>
      </w:r>
    </w:p>
    <w:p w14:paraId="120EA345" w14:textId="779BE365" w:rsidR="00BF4184" w:rsidRPr="00BF4184" w:rsidRDefault="00897F00" w:rsidP="007A37D8">
      <w:pPr>
        <w:jc w:val="both"/>
        <w:rPr>
          <w:rFonts w:ascii="Times New Roman" w:hAnsi="Times New Roman" w:cs="Times New Roman"/>
          <w:sz w:val="24"/>
          <w:szCs w:val="24"/>
        </w:rPr>
      </w:pPr>
      <w:r w:rsidRPr="00324A75">
        <w:rPr>
          <w:rFonts w:ascii="Times New Roman" w:hAnsi="Times New Roman" w:cs="Times New Roman"/>
          <w:sz w:val="24"/>
          <w:szCs w:val="24"/>
        </w:rPr>
        <w:t>Each tier is independent and can be developed, maintained, and scaled separately, promoting modularity, flexibility, and scalability in the application architecture</w:t>
      </w:r>
    </w:p>
    <w:p w14:paraId="3B5503EE" w14:textId="77777777" w:rsidR="00775F15" w:rsidRPr="0022652C" w:rsidRDefault="00897F00"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7.Requirement</w:t>
      </w:r>
    </w:p>
    <w:p w14:paraId="0367FAB4" w14:textId="14BCF985" w:rsidR="00897F00" w:rsidRPr="00324A75" w:rsidRDefault="00897F00" w:rsidP="00DC50EA">
      <w:pPr>
        <w:ind w:left="720"/>
        <w:rPr>
          <w:rFonts w:ascii="Times New Roman" w:hAnsi="Times New Roman" w:cs="Times New Roman"/>
          <w:sz w:val="24"/>
          <w:szCs w:val="24"/>
        </w:rPr>
      </w:pPr>
      <w:r w:rsidRPr="007A37D8">
        <w:rPr>
          <w:rFonts w:ascii="Times New Roman" w:hAnsi="Times New Roman" w:cs="Times New Roman"/>
          <w:b/>
          <w:bCs/>
          <w:sz w:val="24"/>
          <w:szCs w:val="24"/>
        </w:rPr>
        <w:t>Hardware Requirements:</w:t>
      </w:r>
      <w:r w:rsidRPr="00324A75">
        <w:rPr>
          <w:rFonts w:ascii="Times New Roman" w:hAnsi="Times New Roman" w:cs="Times New Roman"/>
          <w:sz w:val="24"/>
          <w:szCs w:val="24"/>
        </w:rPr>
        <w:br/>
        <w:t>Computer: Capable desktop or laptop for development.</w:t>
      </w:r>
      <w:r w:rsidRPr="00324A75">
        <w:rPr>
          <w:rFonts w:ascii="Times New Roman" w:hAnsi="Times New Roman" w:cs="Times New Roman"/>
          <w:sz w:val="24"/>
          <w:szCs w:val="24"/>
        </w:rPr>
        <w:br/>
        <w:t>Mobile Device: Android or iOS device for testing.</w:t>
      </w:r>
    </w:p>
    <w:p w14:paraId="3AA7736D" w14:textId="2B99F5CE" w:rsidR="00897F00" w:rsidRPr="00324A75" w:rsidRDefault="00897F00" w:rsidP="00DC50EA">
      <w:pPr>
        <w:ind w:left="720"/>
        <w:rPr>
          <w:rFonts w:ascii="Times New Roman" w:hAnsi="Times New Roman" w:cs="Times New Roman"/>
          <w:sz w:val="24"/>
          <w:szCs w:val="24"/>
        </w:rPr>
      </w:pPr>
      <w:r w:rsidRPr="007A37D8">
        <w:rPr>
          <w:rFonts w:ascii="Times New Roman" w:hAnsi="Times New Roman" w:cs="Times New Roman"/>
          <w:b/>
          <w:bCs/>
          <w:sz w:val="24"/>
          <w:szCs w:val="24"/>
        </w:rPr>
        <w:t>Software Requirements:</w:t>
      </w:r>
      <w:r w:rsidRPr="00324A75">
        <w:rPr>
          <w:rFonts w:ascii="Times New Roman" w:hAnsi="Times New Roman" w:cs="Times New Roman"/>
          <w:sz w:val="24"/>
          <w:szCs w:val="24"/>
        </w:rPr>
        <w:br/>
        <w:t>F</w:t>
      </w:r>
      <w:r w:rsidR="00B51B35">
        <w:rPr>
          <w:rFonts w:ascii="Times New Roman" w:hAnsi="Times New Roman" w:cs="Times New Roman"/>
          <w:sz w:val="24"/>
          <w:szCs w:val="24"/>
        </w:rPr>
        <w:t>rontend: React Native (Mobile App), React.js (Admin Website)</w:t>
      </w:r>
      <w:r w:rsidRPr="00324A75">
        <w:rPr>
          <w:rFonts w:ascii="Times New Roman" w:hAnsi="Times New Roman" w:cs="Times New Roman"/>
          <w:sz w:val="24"/>
          <w:szCs w:val="24"/>
        </w:rPr>
        <w:t>.</w:t>
      </w:r>
      <w:r w:rsidRPr="00324A75">
        <w:rPr>
          <w:rFonts w:ascii="Times New Roman" w:hAnsi="Times New Roman" w:cs="Times New Roman"/>
          <w:sz w:val="24"/>
          <w:szCs w:val="24"/>
        </w:rPr>
        <w:br/>
      </w:r>
      <w:r w:rsidR="00B51B35">
        <w:rPr>
          <w:rFonts w:ascii="Times New Roman" w:hAnsi="Times New Roman" w:cs="Times New Roman"/>
          <w:sz w:val="24"/>
          <w:szCs w:val="24"/>
        </w:rPr>
        <w:t>Backend: Node.js, Express.js</w:t>
      </w:r>
      <w:r w:rsidRPr="00324A75">
        <w:rPr>
          <w:rFonts w:ascii="Times New Roman" w:hAnsi="Times New Roman" w:cs="Times New Roman"/>
          <w:sz w:val="24"/>
          <w:szCs w:val="24"/>
        </w:rPr>
        <w:br/>
      </w:r>
      <w:r w:rsidR="00B51B35">
        <w:rPr>
          <w:rFonts w:ascii="Times New Roman" w:hAnsi="Times New Roman" w:cs="Times New Roman"/>
          <w:sz w:val="24"/>
          <w:szCs w:val="24"/>
        </w:rPr>
        <w:t>Database: MongoDB (Atlas or self-hosted)</w:t>
      </w:r>
      <w:r w:rsidRPr="00324A75">
        <w:rPr>
          <w:rFonts w:ascii="Times New Roman" w:hAnsi="Times New Roman" w:cs="Times New Roman"/>
          <w:sz w:val="24"/>
          <w:szCs w:val="24"/>
        </w:rPr>
        <w:t>.</w:t>
      </w:r>
      <w:r w:rsidRPr="00324A75">
        <w:rPr>
          <w:rFonts w:ascii="Times New Roman" w:hAnsi="Times New Roman" w:cs="Times New Roman"/>
          <w:sz w:val="24"/>
          <w:szCs w:val="24"/>
        </w:rPr>
        <w:br/>
      </w:r>
      <w:r w:rsidR="00B51B35">
        <w:rPr>
          <w:rFonts w:ascii="Times New Roman" w:hAnsi="Times New Roman" w:cs="Times New Roman"/>
          <w:sz w:val="24"/>
          <w:szCs w:val="24"/>
        </w:rPr>
        <w:t>Authentication: JWT-based authentication</w:t>
      </w:r>
      <w:r w:rsidRPr="00324A75">
        <w:rPr>
          <w:rFonts w:ascii="Times New Roman" w:hAnsi="Times New Roman" w:cs="Times New Roman"/>
          <w:sz w:val="24"/>
          <w:szCs w:val="24"/>
        </w:rPr>
        <w:t>.</w:t>
      </w:r>
      <w:r w:rsidRPr="00324A75">
        <w:rPr>
          <w:rFonts w:ascii="Times New Roman" w:hAnsi="Times New Roman" w:cs="Times New Roman"/>
          <w:sz w:val="24"/>
          <w:szCs w:val="24"/>
        </w:rPr>
        <w:br/>
      </w:r>
      <w:r w:rsidR="00B51B35">
        <w:rPr>
          <w:rFonts w:ascii="Times New Roman" w:hAnsi="Times New Roman" w:cs="Times New Roman"/>
          <w:sz w:val="24"/>
          <w:szCs w:val="24"/>
        </w:rPr>
        <w:t>AI Chatbot: Gemini API (Smart Buddy)</w:t>
      </w:r>
      <w:r w:rsidRPr="00324A75">
        <w:rPr>
          <w:rFonts w:ascii="Times New Roman" w:hAnsi="Times New Roman" w:cs="Times New Roman"/>
          <w:sz w:val="24"/>
          <w:szCs w:val="24"/>
        </w:rPr>
        <w:t>.</w:t>
      </w:r>
      <w:r w:rsidRPr="00324A75">
        <w:rPr>
          <w:rFonts w:ascii="Times New Roman" w:hAnsi="Times New Roman" w:cs="Times New Roman"/>
          <w:sz w:val="24"/>
          <w:szCs w:val="24"/>
        </w:rPr>
        <w:br/>
      </w:r>
      <w:r w:rsidR="00B51B35">
        <w:rPr>
          <w:rFonts w:ascii="Times New Roman" w:hAnsi="Times New Roman" w:cs="Times New Roman"/>
          <w:sz w:val="24"/>
          <w:szCs w:val="24"/>
        </w:rPr>
        <w:t xml:space="preserve">Hosting &amp; Deployment: </w:t>
      </w:r>
      <w:proofErr w:type="spellStart"/>
      <w:r w:rsidR="00B51B35">
        <w:rPr>
          <w:rFonts w:ascii="Times New Roman" w:hAnsi="Times New Roman" w:cs="Times New Roman"/>
          <w:sz w:val="24"/>
          <w:szCs w:val="24"/>
        </w:rPr>
        <w:t>Vercel</w:t>
      </w:r>
      <w:proofErr w:type="spellEnd"/>
      <w:r w:rsidR="00B51B35">
        <w:rPr>
          <w:rFonts w:ascii="Times New Roman" w:hAnsi="Times New Roman" w:cs="Times New Roman"/>
          <w:sz w:val="24"/>
          <w:szCs w:val="24"/>
        </w:rPr>
        <w:t>/Render</w:t>
      </w:r>
      <w:r w:rsidRPr="00324A75">
        <w:rPr>
          <w:rFonts w:ascii="Times New Roman" w:hAnsi="Times New Roman" w:cs="Times New Roman"/>
          <w:sz w:val="24"/>
          <w:szCs w:val="24"/>
        </w:rPr>
        <w:t>.</w:t>
      </w:r>
      <w:r w:rsidRPr="00324A75">
        <w:rPr>
          <w:rFonts w:ascii="Times New Roman" w:hAnsi="Times New Roman" w:cs="Times New Roman"/>
          <w:sz w:val="24"/>
          <w:szCs w:val="24"/>
        </w:rPr>
        <w:br/>
        <w:t>Git: Version control system for code management.</w:t>
      </w:r>
    </w:p>
    <w:p w14:paraId="0AD9967E" w14:textId="76541DAD" w:rsidR="00897F00" w:rsidRPr="00324A75" w:rsidRDefault="00897F00" w:rsidP="00DC50EA">
      <w:pPr>
        <w:ind w:left="720"/>
        <w:rPr>
          <w:rFonts w:ascii="Times New Roman" w:hAnsi="Times New Roman" w:cs="Times New Roman"/>
          <w:sz w:val="24"/>
          <w:szCs w:val="24"/>
        </w:rPr>
      </w:pPr>
      <w:r w:rsidRPr="007A37D8">
        <w:rPr>
          <w:rFonts w:ascii="Times New Roman" w:hAnsi="Times New Roman" w:cs="Times New Roman"/>
          <w:b/>
          <w:bCs/>
          <w:sz w:val="24"/>
          <w:szCs w:val="24"/>
        </w:rPr>
        <w:t>Platform Requirements:</w:t>
      </w:r>
      <w:r w:rsidRPr="00324A75">
        <w:rPr>
          <w:rFonts w:ascii="Times New Roman" w:hAnsi="Times New Roman" w:cs="Times New Roman"/>
          <w:sz w:val="24"/>
          <w:szCs w:val="24"/>
        </w:rPr>
        <w:br/>
        <w:t>Android: Compatible with Android 4.1 (API level 16) or higher.</w:t>
      </w:r>
      <w:r w:rsidRPr="00324A75">
        <w:rPr>
          <w:rFonts w:ascii="Times New Roman" w:hAnsi="Times New Roman" w:cs="Times New Roman"/>
          <w:sz w:val="24"/>
          <w:szCs w:val="24"/>
        </w:rPr>
        <w:br/>
        <w:t>iOS: Compatible with iOS 8.0 or higher.</w:t>
      </w:r>
      <w:r w:rsidRPr="00324A75">
        <w:rPr>
          <w:rFonts w:ascii="Times New Roman" w:hAnsi="Times New Roman" w:cs="Times New Roman"/>
          <w:sz w:val="24"/>
          <w:szCs w:val="24"/>
        </w:rPr>
        <w:br/>
      </w:r>
      <w:r w:rsidRPr="00324A75">
        <w:rPr>
          <w:rFonts w:ascii="Times New Roman" w:hAnsi="Times New Roman" w:cs="Times New Roman"/>
          <w:sz w:val="24"/>
          <w:szCs w:val="24"/>
        </w:rPr>
        <w:br/>
      </w:r>
    </w:p>
    <w:p w14:paraId="1D71779B" w14:textId="1958B8B9" w:rsidR="00D21491" w:rsidRPr="00BF4184" w:rsidRDefault="00897F00" w:rsidP="00BF4184">
      <w:pPr>
        <w:spacing w:after="100" w:afterAutospacing="1"/>
        <w:rPr>
          <w:rFonts w:ascii="Times New Roman" w:hAnsi="Times New Roman" w:cs="Times New Roman"/>
          <w:b/>
          <w:bCs/>
          <w:sz w:val="28"/>
          <w:szCs w:val="28"/>
        </w:rPr>
      </w:pPr>
      <w:r w:rsidRPr="0022652C">
        <w:rPr>
          <w:rFonts w:ascii="Times New Roman" w:hAnsi="Times New Roman" w:cs="Times New Roman"/>
          <w:b/>
          <w:bCs/>
          <w:sz w:val="28"/>
          <w:szCs w:val="28"/>
        </w:rPr>
        <w:t>8.Contribution</w:t>
      </w:r>
      <w:r w:rsidRPr="00324A75">
        <w:rPr>
          <w:rFonts w:ascii="Times New Roman" w:hAnsi="Times New Roman" w:cs="Times New Roman"/>
          <w:b/>
          <w:bCs/>
          <w:sz w:val="24"/>
          <w:szCs w:val="24"/>
        </w:rPr>
        <w:br/>
      </w:r>
      <w:r w:rsidRPr="00324A75">
        <w:rPr>
          <w:rFonts w:ascii="Times New Roman" w:hAnsi="Times New Roman" w:cs="Times New Roman"/>
          <w:sz w:val="24"/>
          <w:szCs w:val="24"/>
        </w:rPr>
        <w:t>Facilitates community building and collaboration among students.</w:t>
      </w:r>
      <w:r w:rsidRPr="00324A75">
        <w:rPr>
          <w:rFonts w:ascii="Times New Roman" w:hAnsi="Times New Roman" w:cs="Times New Roman"/>
          <w:sz w:val="24"/>
          <w:szCs w:val="24"/>
        </w:rPr>
        <w:br/>
        <w:t>Enables knowledge sharing through blogs and discussions.</w:t>
      </w:r>
      <w:r w:rsidRPr="00324A75">
        <w:rPr>
          <w:rFonts w:ascii="Times New Roman" w:hAnsi="Times New Roman" w:cs="Times New Roman"/>
          <w:sz w:val="24"/>
          <w:szCs w:val="24"/>
        </w:rPr>
        <w:br/>
        <w:t>Provides support networks and anonymous feedback features.</w:t>
      </w:r>
      <w:r w:rsidRPr="00324A75">
        <w:rPr>
          <w:rFonts w:ascii="Times New Roman" w:hAnsi="Times New Roman" w:cs="Times New Roman"/>
          <w:sz w:val="24"/>
          <w:szCs w:val="24"/>
        </w:rPr>
        <w:br/>
        <w:t>Promotes inclusivity by giving voice to all students.</w:t>
      </w:r>
      <w:r w:rsidRPr="00324A75">
        <w:rPr>
          <w:rFonts w:ascii="Times New Roman" w:hAnsi="Times New Roman" w:cs="Times New Roman"/>
          <w:sz w:val="24"/>
          <w:szCs w:val="24"/>
        </w:rPr>
        <w:br/>
        <w:t>Enhances communication between students, faculty, and administrators.</w:t>
      </w:r>
      <w:r w:rsidRPr="00324A75">
        <w:rPr>
          <w:rFonts w:ascii="Times New Roman" w:hAnsi="Times New Roman" w:cs="Times New Roman"/>
          <w:sz w:val="24"/>
          <w:szCs w:val="24"/>
        </w:rPr>
        <w:br/>
        <w:t>Encourages personal growth and development.</w:t>
      </w:r>
      <w:r w:rsidRPr="00324A75">
        <w:rPr>
          <w:rFonts w:ascii="Times New Roman" w:hAnsi="Times New Roman" w:cs="Times New Roman"/>
          <w:sz w:val="24"/>
          <w:szCs w:val="24"/>
        </w:rPr>
        <w:br/>
        <w:t xml:space="preserve">Supports innovation through integrations like </w:t>
      </w:r>
      <w:r w:rsidR="00193F98">
        <w:rPr>
          <w:rFonts w:ascii="Times New Roman" w:hAnsi="Times New Roman" w:cs="Times New Roman"/>
          <w:sz w:val="24"/>
          <w:szCs w:val="24"/>
        </w:rPr>
        <w:t>Gemini</w:t>
      </w:r>
      <w:r w:rsidRPr="00324A75">
        <w:rPr>
          <w:rFonts w:ascii="Times New Roman" w:hAnsi="Times New Roman" w:cs="Times New Roman"/>
          <w:sz w:val="24"/>
          <w:szCs w:val="24"/>
        </w:rPr>
        <w:t>.</w:t>
      </w:r>
      <w:r w:rsidRPr="00324A75">
        <w:rPr>
          <w:rFonts w:ascii="Times New Roman" w:hAnsi="Times New Roman" w:cs="Times New Roman"/>
          <w:sz w:val="24"/>
          <w:szCs w:val="24"/>
        </w:rPr>
        <w:br/>
        <w:t>Addresses issues and improves the campus experience.</w:t>
      </w:r>
      <w:r w:rsidRPr="00324A75">
        <w:rPr>
          <w:rFonts w:ascii="Times New Roman" w:hAnsi="Times New Roman" w:cs="Times New Roman"/>
          <w:sz w:val="24"/>
          <w:szCs w:val="24"/>
        </w:rPr>
        <w:br/>
        <w:t>Facilitates career development and networking opportunities.</w:t>
      </w:r>
      <w:r w:rsidRPr="00324A75">
        <w:rPr>
          <w:rFonts w:ascii="Times New Roman" w:hAnsi="Times New Roman" w:cs="Times New Roman"/>
          <w:sz w:val="24"/>
          <w:szCs w:val="24"/>
        </w:rPr>
        <w:br/>
        <w:t>Contributes to a positive and inclusive campus culture.</w:t>
      </w:r>
    </w:p>
    <w:p w14:paraId="5C71A9E3" w14:textId="569A46B6" w:rsidR="00897F00" w:rsidRPr="00BF4184" w:rsidRDefault="00897F00"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 xml:space="preserve">9.Conclusion </w:t>
      </w:r>
      <w:r w:rsidRPr="00324A75">
        <w:rPr>
          <w:rFonts w:ascii="Times New Roman" w:hAnsi="Times New Roman" w:cs="Times New Roman"/>
          <w:b/>
          <w:bCs/>
          <w:sz w:val="24"/>
          <w:szCs w:val="24"/>
        </w:rPr>
        <w:br/>
      </w:r>
      <w:r w:rsidRPr="00324A75">
        <w:rPr>
          <w:rFonts w:ascii="Times New Roman" w:hAnsi="Times New Roman" w:cs="Times New Roman"/>
          <w:sz w:val="24"/>
          <w:szCs w:val="24"/>
        </w:rPr>
        <w:t>Campus Connect is the heartbeat of college life, where students come together to share ideas, support each other, and grow personally. It's a place where collaboration flourishes, communication flows, and everyone feels valued. With Campus Connect, college isn't just about classes—it's about building a community that lasts a lifetime.</w:t>
      </w:r>
    </w:p>
    <w:p w14:paraId="2D417AB3" w14:textId="440D0323" w:rsidR="00AA3967" w:rsidRPr="00324A75" w:rsidRDefault="00AA3967" w:rsidP="007A37D8">
      <w:pPr>
        <w:jc w:val="both"/>
        <w:rPr>
          <w:rFonts w:ascii="Times New Roman" w:hAnsi="Times New Roman" w:cs="Times New Roman"/>
          <w:sz w:val="24"/>
          <w:szCs w:val="24"/>
        </w:rPr>
      </w:pPr>
    </w:p>
    <w:p w14:paraId="423E34F3" w14:textId="678222F2" w:rsidR="00AA3967" w:rsidRPr="00324A75" w:rsidRDefault="00AA3967" w:rsidP="007A37D8">
      <w:pPr>
        <w:jc w:val="both"/>
        <w:rPr>
          <w:rFonts w:ascii="Times New Roman" w:hAnsi="Times New Roman" w:cs="Times New Roman"/>
          <w:sz w:val="24"/>
          <w:szCs w:val="24"/>
        </w:rPr>
      </w:pPr>
    </w:p>
    <w:p w14:paraId="0683817F" w14:textId="29CB149A" w:rsidR="00AA3967" w:rsidRPr="00324A75" w:rsidRDefault="00AA3967" w:rsidP="007A37D8">
      <w:pPr>
        <w:jc w:val="both"/>
        <w:rPr>
          <w:rFonts w:ascii="Times New Roman" w:hAnsi="Times New Roman" w:cs="Times New Roman"/>
          <w:sz w:val="24"/>
          <w:szCs w:val="24"/>
        </w:rPr>
      </w:pPr>
    </w:p>
    <w:p w14:paraId="2037D633" w14:textId="192114CF" w:rsidR="00AA3967" w:rsidRPr="00324A75" w:rsidRDefault="00AA3967" w:rsidP="007A37D8">
      <w:pPr>
        <w:jc w:val="both"/>
        <w:rPr>
          <w:rFonts w:ascii="Times New Roman" w:hAnsi="Times New Roman" w:cs="Times New Roman"/>
          <w:sz w:val="24"/>
          <w:szCs w:val="24"/>
        </w:rPr>
      </w:pPr>
    </w:p>
    <w:p w14:paraId="2527F81B" w14:textId="0965F269" w:rsidR="00AA3967" w:rsidRPr="00324A75" w:rsidRDefault="00AA3967" w:rsidP="007A37D8">
      <w:pPr>
        <w:jc w:val="both"/>
        <w:rPr>
          <w:rFonts w:ascii="Times New Roman" w:hAnsi="Times New Roman" w:cs="Times New Roman"/>
          <w:sz w:val="24"/>
          <w:szCs w:val="24"/>
        </w:rPr>
      </w:pPr>
    </w:p>
    <w:p w14:paraId="27116E61" w14:textId="62C4369C" w:rsidR="00AA3967" w:rsidRPr="00324A75" w:rsidRDefault="00AA3967" w:rsidP="007A37D8">
      <w:pPr>
        <w:jc w:val="both"/>
        <w:rPr>
          <w:rFonts w:ascii="Times New Roman" w:hAnsi="Times New Roman" w:cs="Times New Roman"/>
          <w:sz w:val="24"/>
          <w:szCs w:val="24"/>
        </w:rPr>
      </w:pPr>
    </w:p>
    <w:p w14:paraId="1C6FE16E" w14:textId="0B27FBE0" w:rsidR="00AA3967" w:rsidRPr="00324A75" w:rsidRDefault="00AA3967" w:rsidP="007A37D8">
      <w:pPr>
        <w:jc w:val="both"/>
        <w:rPr>
          <w:rFonts w:ascii="Times New Roman" w:hAnsi="Times New Roman" w:cs="Times New Roman"/>
          <w:sz w:val="24"/>
          <w:szCs w:val="24"/>
        </w:rPr>
      </w:pPr>
    </w:p>
    <w:p w14:paraId="17F67BB9" w14:textId="65F51649" w:rsidR="00AA3967" w:rsidRPr="00324A75" w:rsidRDefault="00AA3967" w:rsidP="007A37D8">
      <w:pPr>
        <w:jc w:val="both"/>
        <w:rPr>
          <w:rFonts w:ascii="Times New Roman" w:hAnsi="Times New Roman" w:cs="Times New Roman"/>
          <w:sz w:val="24"/>
          <w:szCs w:val="24"/>
        </w:rPr>
      </w:pPr>
    </w:p>
    <w:p w14:paraId="0664E390" w14:textId="677AB425" w:rsidR="00AA3967" w:rsidRPr="00324A75" w:rsidRDefault="00AA3967" w:rsidP="007A37D8">
      <w:pPr>
        <w:jc w:val="both"/>
        <w:rPr>
          <w:rFonts w:ascii="Times New Roman" w:hAnsi="Times New Roman" w:cs="Times New Roman"/>
          <w:sz w:val="24"/>
          <w:szCs w:val="24"/>
        </w:rPr>
      </w:pPr>
    </w:p>
    <w:p w14:paraId="695DEF6B" w14:textId="53B6BF00" w:rsidR="00AA3967" w:rsidRPr="00324A75" w:rsidRDefault="00AA3967" w:rsidP="007A37D8">
      <w:pPr>
        <w:jc w:val="both"/>
        <w:rPr>
          <w:rFonts w:ascii="Times New Roman" w:hAnsi="Times New Roman" w:cs="Times New Roman"/>
          <w:sz w:val="24"/>
          <w:szCs w:val="24"/>
        </w:rPr>
      </w:pPr>
    </w:p>
    <w:p w14:paraId="24CA48C1" w14:textId="7F55E136" w:rsidR="00AA3967" w:rsidRDefault="00AA3967" w:rsidP="007A37D8">
      <w:pPr>
        <w:jc w:val="both"/>
        <w:rPr>
          <w:rFonts w:ascii="Times New Roman" w:hAnsi="Times New Roman" w:cs="Times New Roman"/>
          <w:sz w:val="24"/>
          <w:szCs w:val="24"/>
        </w:rPr>
      </w:pPr>
    </w:p>
    <w:p w14:paraId="266D4A1D" w14:textId="77777777" w:rsidR="00193F98" w:rsidRDefault="00193F98" w:rsidP="007A37D8">
      <w:pPr>
        <w:jc w:val="both"/>
        <w:rPr>
          <w:rFonts w:ascii="Times New Roman" w:hAnsi="Times New Roman" w:cs="Times New Roman"/>
          <w:sz w:val="24"/>
          <w:szCs w:val="24"/>
        </w:rPr>
      </w:pPr>
    </w:p>
    <w:p w14:paraId="098EB9BB" w14:textId="77777777" w:rsidR="00193F98" w:rsidRDefault="00193F98" w:rsidP="007A37D8">
      <w:pPr>
        <w:jc w:val="both"/>
        <w:rPr>
          <w:rFonts w:ascii="Times New Roman" w:hAnsi="Times New Roman" w:cs="Times New Roman"/>
          <w:sz w:val="24"/>
          <w:szCs w:val="24"/>
        </w:rPr>
      </w:pPr>
    </w:p>
    <w:p w14:paraId="6BBFBB47" w14:textId="77777777" w:rsidR="00193F98" w:rsidRDefault="00193F98" w:rsidP="007A37D8">
      <w:pPr>
        <w:jc w:val="both"/>
        <w:rPr>
          <w:rFonts w:ascii="Times New Roman" w:hAnsi="Times New Roman" w:cs="Times New Roman"/>
          <w:sz w:val="24"/>
          <w:szCs w:val="24"/>
        </w:rPr>
      </w:pPr>
    </w:p>
    <w:p w14:paraId="1FFE991C" w14:textId="77777777" w:rsidR="00193F98" w:rsidRDefault="00193F98" w:rsidP="007A37D8">
      <w:pPr>
        <w:jc w:val="both"/>
        <w:rPr>
          <w:rFonts w:ascii="Times New Roman" w:hAnsi="Times New Roman" w:cs="Times New Roman"/>
          <w:sz w:val="24"/>
          <w:szCs w:val="24"/>
        </w:rPr>
      </w:pPr>
    </w:p>
    <w:p w14:paraId="337A71EE" w14:textId="77777777" w:rsidR="00193F98" w:rsidRDefault="00193F98" w:rsidP="007A37D8">
      <w:pPr>
        <w:jc w:val="both"/>
        <w:rPr>
          <w:rFonts w:ascii="Times New Roman" w:hAnsi="Times New Roman" w:cs="Times New Roman"/>
          <w:sz w:val="24"/>
          <w:szCs w:val="24"/>
        </w:rPr>
      </w:pPr>
    </w:p>
    <w:p w14:paraId="4B848F50" w14:textId="77777777" w:rsidR="00193F98" w:rsidRPr="00324A75" w:rsidRDefault="00193F98" w:rsidP="007A37D8">
      <w:pPr>
        <w:jc w:val="both"/>
        <w:rPr>
          <w:rFonts w:ascii="Times New Roman" w:hAnsi="Times New Roman" w:cs="Times New Roman"/>
          <w:sz w:val="24"/>
          <w:szCs w:val="24"/>
        </w:rPr>
      </w:pPr>
    </w:p>
    <w:p w14:paraId="1CADD14D" w14:textId="5343340A" w:rsidR="00AA3967" w:rsidRPr="00324A75" w:rsidRDefault="00AA3967" w:rsidP="007A37D8">
      <w:pPr>
        <w:jc w:val="both"/>
      </w:pPr>
    </w:p>
    <w:p w14:paraId="54303EE5" w14:textId="59E9BA2C" w:rsidR="00AA3967" w:rsidRPr="00324A75" w:rsidRDefault="00AA3967" w:rsidP="007A37D8">
      <w:pPr>
        <w:jc w:val="both"/>
        <w:rPr>
          <w:rFonts w:ascii="Times New Roman" w:hAnsi="Times New Roman" w:cs="Times New Roman"/>
          <w:sz w:val="24"/>
          <w:szCs w:val="24"/>
        </w:rPr>
      </w:pPr>
    </w:p>
    <w:p w14:paraId="1780E341" w14:textId="3903DB87" w:rsidR="00AA3967" w:rsidRPr="00771A1D" w:rsidRDefault="00AA3967" w:rsidP="00BF4184">
      <w:pPr>
        <w:jc w:val="center"/>
        <w:rPr>
          <w:rFonts w:ascii="Times New Roman" w:hAnsi="Times New Roman" w:cs="Times New Roman"/>
          <w:b/>
          <w:bCs/>
          <w:sz w:val="40"/>
          <w:szCs w:val="40"/>
        </w:rPr>
      </w:pPr>
      <w:r w:rsidRPr="00771A1D">
        <w:rPr>
          <w:rFonts w:ascii="Times New Roman" w:hAnsi="Times New Roman" w:cs="Times New Roman"/>
          <w:b/>
          <w:bCs/>
          <w:sz w:val="40"/>
          <w:szCs w:val="40"/>
        </w:rPr>
        <w:t>CHAPTER 1</w:t>
      </w:r>
      <w:r w:rsidRPr="00771A1D">
        <w:rPr>
          <w:rFonts w:ascii="Times New Roman" w:hAnsi="Times New Roman" w:cs="Times New Roman"/>
          <w:b/>
          <w:bCs/>
          <w:sz w:val="40"/>
          <w:szCs w:val="40"/>
        </w:rPr>
        <w:br/>
        <w:t>INTRODUCTION TO SYSTEM</w:t>
      </w:r>
    </w:p>
    <w:p w14:paraId="5DABD920" w14:textId="77777777" w:rsidR="006130A3" w:rsidRPr="00324A75" w:rsidRDefault="006130A3" w:rsidP="007A37D8">
      <w:pPr>
        <w:jc w:val="both"/>
        <w:rPr>
          <w:rFonts w:ascii="Times New Roman" w:hAnsi="Times New Roman" w:cs="Times New Roman"/>
          <w:b/>
          <w:bCs/>
          <w:sz w:val="32"/>
          <w:szCs w:val="32"/>
        </w:rPr>
      </w:pPr>
    </w:p>
    <w:p w14:paraId="37E5E96C" w14:textId="788721BA" w:rsidR="00B751CB" w:rsidRPr="0022652C" w:rsidRDefault="00AA3967"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1.1</w:t>
      </w:r>
      <w:r w:rsidR="00F97BA5" w:rsidRPr="0022652C">
        <w:rPr>
          <w:rFonts w:ascii="Times New Roman" w:hAnsi="Times New Roman" w:cs="Times New Roman"/>
          <w:b/>
          <w:bCs/>
          <w:sz w:val="28"/>
          <w:szCs w:val="28"/>
        </w:rPr>
        <w:t xml:space="preserve"> </w:t>
      </w:r>
      <w:r w:rsidRPr="0022652C">
        <w:rPr>
          <w:rFonts w:ascii="Times New Roman" w:hAnsi="Times New Roman" w:cs="Times New Roman"/>
          <w:b/>
          <w:bCs/>
          <w:sz w:val="28"/>
          <w:szCs w:val="28"/>
        </w:rPr>
        <w:t>Background</w:t>
      </w:r>
    </w:p>
    <w:p w14:paraId="38493617" w14:textId="7D6E743E" w:rsidR="00AA3967" w:rsidRPr="00324A75" w:rsidRDefault="006F7DE6" w:rsidP="006F7DE6">
      <w:pPr>
        <w:ind w:left="450"/>
        <w:jc w:val="both"/>
        <w:rPr>
          <w:rFonts w:ascii="Times New Roman" w:hAnsi="Times New Roman" w:cs="Times New Roman"/>
          <w:sz w:val="24"/>
          <w:szCs w:val="24"/>
        </w:rPr>
      </w:pPr>
      <w:r>
        <w:rPr>
          <w:rFonts w:ascii="Times New Roman" w:hAnsi="Times New Roman" w:cs="Times New Roman"/>
          <w:sz w:val="24"/>
          <w:szCs w:val="24"/>
        </w:rPr>
        <w:t xml:space="preserve">         </w:t>
      </w:r>
      <w:r w:rsidR="00AA3967" w:rsidRPr="00324A75">
        <w:rPr>
          <w:rFonts w:ascii="Times New Roman" w:hAnsi="Times New Roman" w:cs="Times New Roman"/>
          <w:sz w:val="24"/>
          <w:szCs w:val="24"/>
        </w:rPr>
        <w:t>The campus connect app is essential because traditional methods of communication in schools often have limitations. People may feel hesitant to share their thoughts openly due to fear of judgment, or it may be challenging to communicate quickly and effectively with others. This app addresses these issues by providing a centralized platform where students, faculty, and staff can easily connect and communicate.</w:t>
      </w:r>
      <w:r w:rsidR="00AA3967" w:rsidRPr="00324A75">
        <w:rPr>
          <w:rFonts w:ascii="Times New Roman" w:hAnsi="Times New Roman" w:cs="Times New Roman"/>
          <w:sz w:val="24"/>
          <w:szCs w:val="24"/>
        </w:rPr>
        <w:br/>
        <w:t>One significant feature is the ability to share feedback anonymously, allowing individuals to express concerns or ideas without revealing their identity. This fosters a more open and honest dialogue, leading to better understanding and resolution of issues within the campus community.</w:t>
      </w:r>
    </w:p>
    <w:p w14:paraId="2F54184F" w14:textId="77777777" w:rsidR="00AA3967" w:rsidRPr="00324A75" w:rsidRDefault="00AA3967" w:rsidP="006F7DE6">
      <w:pPr>
        <w:ind w:left="450"/>
        <w:jc w:val="both"/>
        <w:rPr>
          <w:rFonts w:ascii="Times New Roman" w:hAnsi="Times New Roman" w:cs="Times New Roman"/>
          <w:sz w:val="24"/>
          <w:szCs w:val="24"/>
        </w:rPr>
      </w:pPr>
      <w:r w:rsidRPr="00324A75">
        <w:rPr>
          <w:rFonts w:ascii="Times New Roman" w:hAnsi="Times New Roman" w:cs="Times New Roman"/>
          <w:sz w:val="24"/>
          <w:szCs w:val="24"/>
        </w:rPr>
        <w:t>Moreover, the app facilitates real-time interaction through messaging and video calling functionalities, enabling users to communicate seamlessly regardless of their physical location. This promotes collaboration, teamwork, and a sense of community among members of the campus</w:t>
      </w:r>
    </w:p>
    <w:p w14:paraId="43153206" w14:textId="77777777" w:rsidR="00AA3967" w:rsidRPr="00324A75" w:rsidRDefault="00AA3967" w:rsidP="006F7DE6">
      <w:pPr>
        <w:ind w:left="450"/>
        <w:jc w:val="both"/>
        <w:rPr>
          <w:rFonts w:ascii="Times New Roman" w:hAnsi="Times New Roman" w:cs="Times New Roman"/>
          <w:sz w:val="24"/>
          <w:szCs w:val="24"/>
        </w:rPr>
      </w:pPr>
      <w:r w:rsidRPr="00324A75">
        <w:rPr>
          <w:rFonts w:ascii="Times New Roman" w:hAnsi="Times New Roman" w:cs="Times New Roman"/>
          <w:sz w:val="24"/>
          <w:szCs w:val="24"/>
        </w:rPr>
        <w:t>Additionally, the integration of AI technology, such as ChatGPT, streamlines communication by helping users generate content more efficiently. Whether it's drafting emails, brainstorming ideas, or writing posts, the AI assistance enhances productivity and saves time for all users.</w:t>
      </w:r>
    </w:p>
    <w:p w14:paraId="4B9BB736" w14:textId="5314A3CC" w:rsidR="00AA3967" w:rsidRPr="000B58DE" w:rsidRDefault="00AA3967" w:rsidP="000B58DE">
      <w:pPr>
        <w:ind w:left="450"/>
        <w:jc w:val="both"/>
        <w:rPr>
          <w:rFonts w:ascii="Times New Roman" w:hAnsi="Times New Roman" w:cs="Times New Roman"/>
          <w:sz w:val="24"/>
          <w:szCs w:val="24"/>
        </w:rPr>
      </w:pPr>
      <w:r w:rsidRPr="00324A75">
        <w:rPr>
          <w:rFonts w:ascii="Times New Roman" w:hAnsi="Times New Roman" w:cs="Times New Roman"/>
          <w:sz w:val="24"/>
          <w:szCs w:val="24"/>
        </w:rPr>
        <w:t xml:space="preserve">Overall, the campus </w:t>
      </w:r>
      <w:proofErr w:type="gramStart"/>
      <w:r w:rsidRPr="00324A75">
        <w:rPr>
          <w:rFonts w:ascii="Times New Roman" w:hAnsi="Times New Roman" w:cs="Times New Roman"/>
          <w:sz w:val="24"/>
          <w:szCs w:val="24"/>
        </w:rPr>
        <w:t>connect</w:t>
      </w:r>
      <w:proofErr w:type="gramEnd"/>
      <w:r w:rsidRPr="00324A75">
        <w:rPr>
          <w:rFonts w:ascii="Times New Roman" w:hAnsi="Times New Roman" w:cs="Times New Roman"/>
          <w:sz w:val="24"/>
          <w:szCs w:val="24"/>
        </w:rPr>
        <w:t xml:space="preserve"> app aims to improve the school experience by promoting communication, collaboration, and transparency, ultimately fostering a more supportive and engaging campus environment for everyone involved.</w:t>
      </w:r>
    </w:p>
    <w:p w14:paraId="53CA92B3" w14:textId="0261AF1A" w:rsidR="00AA3967" w:rsidRPr="0022652C" w:rsidRDefault="00AA3967"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1.2</w:t>
      </w:r>
      <w:r w:rsidR="00F97BA5" w:rsidRPr="0022652C">
        <w:rPr>
          <w:rFonts w:ascii="Times New Roman" w:hAnsi="Times New Roman" w:cs="Times New Roman"/>
          <w:b/>
          <w:bCs/>
          <w:sz w:val="28"/>
          <w:szCs w:val="28"/>
        </w:rPr>
        <w:t xml:space="preserve"> </w:t>
      </w:r>
      <w:r w:rsidRPr="0022652C">
        <w:rPr>
          <w:rFonts w:ascii="Times New Roman" w:hAnsi="Times New Roman" w:cs="Times New Roman"/>
          <w:b/>
          <w:bCs/>
          <w:sz w:val="28"/>
          <w:szCs w:val="28"/>
        </w:rPr>
        <w:t>Objectives</w:t>
      </w:r>
    </w:p>
    <w:p w14:paraId="487BEB39" w14:textId="59DCB60E" w:rsidR="00AA3967" w:rsidRPr="000B58DE" w:rsidRDefault="00AA3967" w:rsidP="000B58DE">
      <w:pPr>
        <w:ind w:left="540"/>
        <w:jc w:val="both"/>
        <w:rPr>
          <w:rFonts w:ascii="Times New Roman" w:hAnsi="Times New Roman" w:cs="Times New Roman"/>
          <w:sz w:val="24"/>
          <w:szCs w:val="24"/>
        </w:rPr>
      </w:pPr>
      <w:r w:rsidRPr="00324A75">
        <w:rPr>
          <w:rFonts w:ascii="Times New Roman" w:hAnsi="Times New Roman" w:cs="Times New Roman"/>
          <w:sz w:val="24"/>
          <w:szCs w:val="24"/>
        </w:rPr>
        <w:t>Facilitate open communication among students, faculty, and administration.</w:t>
      </w:r>
      <w:r w:rsidRPr="00324A75">
        <w:rPr>
          <w:rFonts w:ascii="Times New Roman" w:hAnsi="Times New Roman" w:cs="Times New Roman"/>
          <w:sz w:val="24"/>
          <w:szCs w:val="24"/>
        </w:rPr>
        <w:br/>
        <w:t>Provide a platform for anonymous feedback to address concerns effectively.</w:t>
      </w:r>
      <w:r w:rsidRPr="00324A75">
        <w:rPr>
          <w:rFonts w:ascii="Times New Roman" w:hAnsi="Times New Roman" w:cs="Times New Roman"/>
          <w:sz w:val="24"/>
          <w:szCs w:val="24"/>
        </w:rPr>
        <w:br/>
        <w:t>Foster real-time interaction through messaging and video calling features.</w:t>
      </w:r>
      <w:r w:rsidRPr="00324A75">
        <w:rPr>
          <w:rFonts w:ascii="Times New Roman" w:hAnsi="Times New Roman" w:cs="Times New Roman"/>
          <w:sz w:val="24"/>
          <w:szCs w:val="24"/>
        </w:rPr>
        <w:br/>
        <w:t>Enhance productivity with AI integration for content generation.</w:t>
      </w:r>
      <w:r w:rsidRPr="00324A75">
        <w:rPr>
          <w:rFonts w:ascii="Times New Roman" w:hAnsi="Times New Roman" w:cs="Times New Roman"/>
          <w:sz w:val="24"/>
          <w:szCs w:val="24"/>
        </w:rPr>
        <w:br/>
        <w:t>Promote collaboration and community engagement within the campus environment</w:t>
      </w:r>
    </w:p>
    <w:p w14:paraId="7B2C6878" w14:textId="7E1F596A" w:rsidR="00AA3967" w:rsidRPr="0022652C" w:rsidRDefault="00AA3967"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1.3 Purpose,</w:t>
      </w:r>
      <w:r w:rsidR="004830BA" w:rsidRPr="0022652C">
        <w:rPr>
          <w:rFonts w:ascii="Times New Roman" w:hAnsi="Times New Roman" w:cs="Times New Roman"/>
          <w:b/>
          <w:bCs/>
          <w:sz w:val="28"/>
          <w:szCs w:val="28"/>
        </w:rPr>
        <w:t xml:space="preserve"> </w:t>
      </w:r>
      <w:r w:rsidRPr="0022652C">
        <w:rPr>
          <w:rFonts w:ascii="Times New Roman" w:hAnsi="Times New Roman" w:cs="Times New Roman"/>
          <w:b/>
          <w:bCs/>
          <w:sz w:val="28"/>
          <w:szCs w:val="28"/>
        </w:rPr>
        <w:t>Scope and Applicability</w:t>
      </w:r>
    </w:p>
    <w:p w14:paraId="56257276" w14:textId="7BD18BD7" w:rsidR="00F97BA5" w:rsidRPr="006F7DE6" w:rsidRDefault="00AA3967" w:rsidP="006F7DE6">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1.3.1</w:t>
      </w:r>
      <w:r w:rsidR="006F7DE6">
        <w:rPr>
          <w:rFonts w:ascii="Times New Roman" w:hAnsi="Times New Roman" w:cs="Times New Roman"/>
          <w:b/>
          <w:bCs/>
          <w:sz w:val="28"/>
          <w:szCs w:val="28"/>
        </w:rPr>
        <w:t xml:space="preserve">. </w:t>
      </w:r>
      <w:r w:rsidRPr="00324A75">
        <w:rPr>
          <w:rFonts w:ascii="Times New Roman" w:hAnsi="Times New Roman" w:cs="Times New Roman"/>
          <w:b/>
          <w:bCs/>
          <w:sz w:val="28"/>
          <w:szCs w:val="28"/>
        </w:rPr>
        <w:t xml:space="preserve"> P</w:t>
      </w:r>
      <w:r w:rsidR="00F97BA5" w:rsidRPr="00324A75">
        <w:rPr>
          <w:rFonts w:ascii="Times New Roman" w:hAnsi="Times New Roman" w:cs="Times New Roman"/>
          <w:b/>
          <w:bCs/>
          <w:sz w:val="28"/>
          <w:szCs w:val="28"/>
        </w:rPr>
        <w:t>urpose</w:t>
      </w:r>
      <w:r w:rsidRPr="00324A75">
        <w:rPr>
          <w:rFonts w:ascii="Times New Roman" w:hAnsi="Times New Roman" w:cs="Times New Roman"/>
          <w:b/>
          <w:bCs/>
          <w:sz w:val="24"/>
          <w:szCs w:val="24"/>
        </w:rPr>
        <w:br/>
      </w:r>
      <w:r w:rsidRPr="00324A75">
        <w:rPr>
          <w:rFonts w:ascii="Times New Roman" w:hAnsi="Times New Roman" w:cs="Times New Roman"/>
          <w:sz w:val="24"/>
          <w:szCs w:val="24"/>
        </w:rPr>
        <w:t>Connect everyone in the campus easily.</w:t>
      </w:r>
      <w:r w:rsidRPr="00324A75">
        <w:rPr>
          <w:rFonts w:ascii="Times New Roman" w:hAnsi="Times New Roman" w:cs="Times New Roman"/>
          <w:sz w:val="24"/>
          <w:szCs w:val="24"/>
        </w:rPr>
        <w:br/>
        <w:t>Let people share thoughts without worrying about being known.</w:t>
      </w:r>
      <w:r w:rsidRPr="00324A75">
        <w:rPr>
          <w:rFonts w:ascii="Times New Roman" w:hAnsi="Times New Roman" w:cs="Times New Roman"/>
          <w:sz w:val="24"/>
          <w:szCs w:val="24"/>
        </w:rPr>
        <w:br/>
        <w:t>Talk instantly through messages and video calls.</w:t>
      </w:r>
      <w:r w:rsidRPr="00324A75">
        <w:rPr>
          <w:rFonts w:ascii="Times New Roman" w:hAnsi="Times New Roman" w:cs="Times New Roman"/>
          <w:sz w:val="24"/>
          <w:szCs w:val="24"/>
        </w:rPr>
        <w:br/>
        <w:t>Write things faster with AI help.</w:t>
      </w:r>
      <w:r w:rsidRPr="00324A75">
        <w:rPr>
          <w:rFonts w:ascii="Times New Roman" w:hAnsi="Times New Roman" w:cs="Times New Roman"/>
          <w:sz w:val="24"/>
          <w:szCs w:val="24"/>
        </w:rPr>
        <w:br/>
        <w:t>Make campus life more collaborative and friendly.</w:t>
      </w:r>
    </w:p>
    <w:p w14:paraId="0F67174E" w14:textId="23ACD8E2" w:rsidR="005E2A0A" w:rsidRPr="006F7DE6" w:rsidRDefault="00AA3967" w:rsidP="006F7DE6">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1.3.2 Scope</w:t>
      </w:r>
      <w:r w:rsidRPr="00324A75">
        <w:rPr>
          <w:rFonts w:ascii="Times New Roman" w:hAnsi="Times New Roman" w:cs="Times New Roman"/>
          <w:b/>
          <w:bCs/>
          <w:sz w:val="24"/>
          <w:szCs w:val="24"/>
        </w:rPr>
        <w:br/>
      </w:r>
      <w:r w:rsidR="004830BA" w:rsidRPr="00324A75">
        <w:rPr>
          <w:rFonts w:ascii="Times New Roman" w:hAnsi="Times New Roman" w:cs="Times New Roman"/>
          <w:sz w:val="24"/>
          <w:szCs w:val="24"/>
        </w:rPr>
        <w:t>The scope of the project is to provide a platform that allows everyone on campus to connect easily. This system is applicable only to V</w:t>
      </w:r>
      <w:r w:rsidR="005E2A0A" w:rsidRPr="00324A75">
        <w:rPr>
          <w:rFonts w:ascii="Times New Roman" w:hAnsi="Times New Roman" w:cs="Times New Roman"/>
          <w:sz w:val="24"/>
          <w:szCs w:val="24"/>
        </w:rPr>
        <w:t>.G. Vaze College.</w:t>
      </w:r>
    </w:p>
    <w:p w14:paraId="0CAA6627" w14:textId="662B3C15" w:rsidR="004437F0" w:rsidRPr="006F7DE6" w:rsidRDefault="00AA3967" w:rsidP="006F7DE6">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1.3.</w:t>
      </w:r>
      <w:r w:rsidR="00324A75" w:rsidRPr="00324A75">
        <w:rPr>
          <w:rFonts w:ascii="Times New Roman" w:hAnsi="Times New Roman" w:cs="Times New Roman"/>
          <w:b/>
          <w:bCs/>
          <w:sz w:val="28"/>
          <w:szCs w:val="28"/>
        </w:rPr>
        <w:t xml:space="preserve">3 </w:t>
      </w:r>
      <w:r w:rsidRPr="00324A75">
        <w:rPr>
          <w:rFonts w:ascii="Times New Roman" w:hAnsi="Times New Roman" w:cs="Times New Roman"/>
          <w:b/>
          <w:bCs/>
          <w:sz w:val="28"/>
          <w:szCs w:val="28"/>
        </w:rPr>
        <w:t>Applicability</w:t>
      </w:r>
      <w:r w:rsidRPr="00324A75">
        <w:rPr>
          <w:rFonts w:ascii="Times New Roman" w:hAnsi="Times New Roman" w:cs="Times New Roman"/>
          <w:b/>
          <w:bCs/>
          <w:sz w:val="24"/>
          <w:szCs w:val="24"/>
        </w:rPr>
        <w:br/>
      </w:r>
      <w:r w:rsidRPr="00324A75">
        <w:rPr>
          <w:rFonts w:ascii="Times New Roman" w:hAnsi="Times New Roman" w:cs="Times New Roman"/>
          <w:sz w:val="24"/>
          <w:szCs w:val="24"/>
        </w:rPr>
        <w:t>College Socials: Improve communication and interaction among students, faculty, and campus groups.</w:t>
      </w:r>
      <w:r w:rsidRPr="00324A75">
        <w:rPr>
          <w:rFonts w:ascii="Times New Roman" w:hAnsi="Times New Roman" w:cs="Times New Roman"/>
          <w:sz w:val="24"/>
          <w:szCs w:val="24"/>
        </w:rPr>
        <w:br/>
        <w:t>Classrooms: Facilitate seamless communication between students and instructors, including assignment updates and discussion forums.</w:t>
      </w:r>
      <w:r w:rsidRPr="00324A75">
        <w:rPr>
          <w:rFonts w:ascii="Times New Roman" w:hAnsi="Times New Roman" w:cs="Times New Roman"/>
          <w:sz w:val="24"/>
          <w:szCs w:val="24"/>
        </w:rPr>
        <w:br/>
        <w:t>Clubs and Organizations: Provide a platform for club members to coordinate events, share updates, and collaborate on projects.</w:t>
      </w:r>
      <w:r w:rsidRPr="00324A75">
        <w:rPr>
          <w:rFonts w:ascii="Times New Roman" w:hAnsi="Times New Roman" w:cs="Times New Roman"/>
          <w:sz w:val="24"/>
          <w:szCs w:val="24"/>
        </w:rPr>
        <w:br/>
        <w:t>Campus Events: Enhance engagement and networking opportunities during campus-wide events and activities.</w:t>
      </w:r>
      <w:r w:rsidRPr="00324A75">
        <w:rPr>
          <w:rFonts w:ascii="Times New Roman" w:hAnsi="Times New Roman" w:cs="Times New Roman"/>
          <w:sz w:val="24"/>
          <w:szCs w:val="24"/>
        </w:rPr>
        <w:br/>
        <w:t>Anonymous Feedback: Allow students to express concerns or suggestions anonymously, promoting transparency and inclusivity.</w:t>
      </w:r>
      <w:r w:rsidRPr="00324A75">
        <w:rPr>
          <w:rFonts w:ascii="Times New Roman" w:hAnsi="Times New Roman" w:cs="Times New Roman"/>
          <w:sz w:val="24"/>
          <w:szCs w:val="24"/>
        </w:rPr>
        <w:br/>
        <w:t>Study Groups: Enable students to easily connect and collaborate on group projects, study sessions, and exam preparations.</w:t>
      </w:r>
      <w:r w:rsidRPr="00324A75">
        <w:rPr>
          <w:rFonts w:ascii="Times New Roman" w:hAnsi="Times New Roman" w:cs="Times New Roman"/>
          <w:sz w:val="24"/>
          <w:szCs w:val="24"/>
        </w:rPr>
        <w:br/>
        <w:t>Senior Guidance: Access helpful advice and study tips from experienced students through blogs.</w:t>
      </w:r>
      <w:r w:rsidRPr="00324A75">
        <w:rPr>
          <w:rFonts w:ascii="Times New Roman" w:hAnsi="Times New Roman" w:cs="Times New Roman"/>
          <w:sz w:val="24"/>
          <w:szCs w:val="24"/>
        </w:rPr>
        <w:br/>
        <w:t>Study Direction: Find guidance on course selection and career paths through blogs and resources.</w:t>
      </w:r>
      <w:r w:rsidRPr="00324A75">
        <w:rPr>
          <w:rFonts w:ascii="Times New Roman" w:hAnsi="Times New Roman" w:cs="Times New Roman"/>
          <w:sz w:val="24"/>
          <w:szCs w:val="24"/>
        </w:rPr>
        <w:br/>
        <w:t>Peer Mentorship: Connect with older students for support and advice on academic and personal matters.</w:t>
      </w:r>
      <w:r w:rsidRPr="00324A75">
        <w:rPr>
          <w:rFonts w:ascii="Times New Roman" w:hAnsi="Times New Roman" w:cs="Times New Roman"/>
          <w:sz w:val="24"/>
          <w:szCs w:val="24"/>
        </w:rPr>
        <w:br/>
        <w:t>Student Community: Share experiences, challenges, and success stories to inspire and support each other through blogs and forums</w:t>
      </w:r>
    </w:p>
    <w:p w14:paraId="2B220DA1" w14:textId="65632246" w:rsidR="004437F0" w:rsidRPr="00324A75" w:rsidRDefault="004437F0" w:rsidP="007A37D8">
      <w:pPr>
        <w:jc w:val="both"/>
        <w:rPr>
          <w:rFonts w:ascii="Times New Roman" w:hAnsi="Times New Roman" w:cs="Times New Roman"/>
          <w:sz w:val="24"/>
          <w:szCs w:val="24"/>
        </w:rPr>
      </w:pPr>
    </w:p>
    <w:p w14:paraId="5BD06EB7" w14:textId="77777777" w:rsidR="00324A75" w:rsidRDefault="00324A75" w:rsidP="007A37D8">
      <w:pPr>
        <w:jc w:val="both"/>
        <w:rPr>
          <w:rFonts w:ascii="Times New Roman" w:hAnsi="Times New Roman" w:cs="Times New Roman"/>
          <w:b/>
          <w:bCs/>
          <w:sz w:val="44"/>
          <w:szCs w:val="44"/>
        </w:rPr>
      </w:pPr>
    </w:p>
    <w:p w14:paraId="452826AD" w14:textId="77777777" w:rsidR="0022652C" w:rsidRDefault="0022652C" w:rsidP="007A37D8">
      <w:pPr>
        <w:jc w:val="both"/>
        <w:rPr>
          <w:rFonts w:ascii="Times New Roman" w:hAnsi="Times New Roman" w:cs="Times New Roman"/>
          <w:b/>
          <w:bCs/>
          <w:sz w:val="44"/>
          <w:szCs w:val="44"/>
        </w:rPr>
      </w:pPr>
    </w:p>
    <w:p w14:paraId="74F8C80A" w14:textId="77777777" w:rsidR="00324A75" w:rsidRDefault="00324A75" w:rsidP="007A37D8">
      <w:pPr>
        <w:jc w:val="both"/>
        <w:rPr>
          <w:rFonts w:ascii="Times New Roman" w:hAnsi="Times New Roman" w:cs="Times New Roman"/>
          <w:b/>
          <w:bCs/>
          <w:sz w:val="44"/>
          <w:szCs w:val="44"/>
        </w:rPr>
      </w:pPr>
    </w:p>
    <w:p w14:paraId="2AB33BA5" w14:textId="77777777" w:rsidR="00BA3DC3" w:rsidRDefault="00BA3DC3" w:rsidP="007A37D8">
      <w:pPr>
        <w:jc w:val="both"/>
        <w:rPr>
          <w:rFonts w:ascii="Times New Roman" w:hAnsi="Times New Roman" w:cs="Times New Roman"/>
          <w:b/>
          <w:bCs/>
          <w:sz w:val="44"/>
          <w:szCs w:val="44"/>
        </w:rPr>
      </w:pPr>
    </w:p>
    <w:p w14:paraId="6E5673F7" w14:textId="77777777" w:rsidR="00DC50EA" w:rsidRDefault="00DC50EA" w:rsidP="007A37D8">
      <w:pPr>
        <w:jc w:val="both"/>
        <w:rPr>
          <w:rFonts w:ascii="Times New Roman" w:hAnsi="Times New Roman" w:cs="Times New Roman"/>
          <w:b/>
          <w:bCs/>
          <w:sz w:val="44"/>
          <w:szCs w:val="44"/>
        </w:rPr>
      </w:pPr>
    </w:p>
    <w:p w14:paraId="72CE5EC8" w14:textId="77777777" w:rsidR="000B58DE" w:rsidRDefault="000B58DE" w:rsidP="007A37D8">
      <w:pPr>
        <w:jc w:val="both"/>
        <w:rPr>
          <w:rFonts w:ascii="Times New Roman" w:hAnsi="Times New Roman" w:cs="Times New Roman"/>
          <w:b/>
          <w:bCs/>
          <w:sz w:val="44"/>
          <w:szCs w:val="44"/>
        </w:rPr>
      </w:pPr>
    </w:p>
    <w:p w14:paraId="7D1BBA2E" w14:textId="77777777" w:rsidR="000B58DE" w:rsidRDefault="000B58DE" w:rsidP="007A37D8">
      <w:pPr>
        <w:jc w:val="both"/>
        <w:rPr>
          <w:rFonts w:ascii="Times New Roman" w:hAnsi="Times New Roman" w:cs="Times New Roman"/>
          <w:b/>
          <w:bCs/>
          <w:sz w:val="44"/>
          <w:szCs w:val="44"/>
        </w:rPr>
      </w:pPr>
    </w:p>
    <w:p w14:paraId="7F9AAA7C" w14:textId="77777777" w:rsidR="00DC50EA" w:rsidRDefault="00DC50EA" w:rsidP="007A37D8">
      <w:pPr>
        <w:jc w:val="both"/>
        <w:rPr>
          <w:rFonts w:ascii="Times New Roman" w:hAnsi="Times New Roman" w:cs="Times New Roman"/>
          <w:b/>
          <w:bCs/>
          <w:sz w:val="44"/>
          <w:szCs w:val="44"/>
        </w:rPr>
      </w:pPr>
    </w:p>
    <w:p w14:paraId="7D416D58" w14:textId="77777777" w:rsidR="00193F98" w:rsidRDefault="00193F98" w:rsidP="007A37D8">
      <w:pPr>
        <w:jc w:val="both"/>
        <w:rPr>
          <w:rFonts w:ascii="Times New Roman" w:hAnsi="Times New Roman" w:cs="Times New Roman"/>
          <w:b/>
          <w:bCs/>
          <w:sz w:val="44"/>
          <w:szCs w:val="44"/>
        </w:rPr>
      </w:pPr>
    </w:p>
    <w:p w14:paraId="4F66308B" w14:textId="77777777" w:rsidR="00193F98" w:rsidRPr="00324A75" w:rsidRDefault="00193F98" w:rsidP="007A37D8">
      <w:pPr>
        <w:jc w:val="both"/>
        <w:rPr>
          <w:rFonts w:ascii="Times New Roman" w:hAnsi="Times New Roman" w:cs="Times New Roman"/>
          <w:b/>
          <w:bCs/>
          <w:sz w:val="44"/>
          <w:szCs w:val="44"/>
        </w:rPr>
      </w:pPr>
    </w:p>
    <w:p w14:paraId="0AFB7B0D" w14:textId="04F8E75C" w:rsidR="00AA3967" w:rsidRPr="00BA3DC3" w:rsidRDefault="004437F0" w:rsidP="00BA3DC3">
      <w:pPr>
        <w:jc w:val="center"/>
        <w:rPr>
          <w:rFonts w:ascii="Times New Roman" w:hAnsi="Times New Roman" w:cs="Times New Roman"/>
          <w:b/>
          <w:bCs/>
          <w:sz w:val="40"/>
          <w:szCs w:val="40"/>
        </w:rPr>
      </w:pPr>
      <w:r w:rsidRPr="00BA3DC3">
        <w:rPr>
          <w:rFonts w:ascii="Times New Roman" w:hAnsi="Times New Roman" w:cs="Times New Roman"/>
          <w:b/>
          <w:bCs/>
          <w:sz w:val="40"/>
          <w:szCs w:val="40"/>
        </w:rPr>
        <w:t>CHAPTER 2</w:t>
      </w:r>
      <w:r w:rsidRPr="00BA3DC3">
        <w:rPr>
          <w:rFonts w:ascii="Times New Roman" w:hAnsi="Times New Roman" w:cs="Times New Roman"/>
          <w:b/>
          <w:bCs/>
          <w:sz w:val="40"/>
          <w:szCs w:val="40"/>
        </w:rPr>
        <w:br/>
        <w:t>SURVEY OF TECHNOLOGIES</w:t>
      </w:r>
    </w:p>
    <w:p w14:paraId="2055B11C" w14:textId="77777777" w:rsidR="004437F0" w:rsidRPr="00324A75" w:rsidRDefault="004437F0" w:rsidP="007A37D8">
      <w:pPr>
        <w:jc w:val="both"/>
        <w:rPr>
          <w:rFonts w:ascii="Times New Roman" w:hAnsi="Times New Roman" w:cs="Times New Roman"/>
          <w:b/>
          <w:bCs/>
          <w:sz w:val="32"/>
          <w:szCs w:val="32"/>
        </w:rPr>
      </w:pPr>
    </w:p>
    <w:p w14:paraId="1B1CBF7A" w14:textId="61404633" w:rsidR="00BA3DC3" w:rsidRPr="00BA3DC3" w:rsidRDefault="008541EE" w:rsidP="00BA3DC3">
      <w:pPr>
        <w:jc w:val="both"/>
        <w:rPr>
          <w:rFonts w:ascii="Times New Roman" w:hAnsi="Times New Roman" w:cs="Times New Roman"/>
          <w:b/>
          <w:bCs/>
          <w:sz w:val="28"/>
          <w:szCs w:val="28"/>
        </w:rPr>
      </w:pPr>
      <w:r w:rsidRPr="0022652C">
        <w:rPr>
          <w:rFonts w:ascii="Times New Roman" w:hAnsi="Times New Roman" w:cs="Times New Roman"/>
          <w:b/>
          <w:bCs/>
          <w:sz w:val="28"/>
          <w:szCs w:val="28"/>
        </w:rPr>
        <w:t xml:space="preserve">2.1 IDE </w:t>
      </w:r>
    </w:p>
    <w:p w14:paraId="7847A4A9" w14:textId="65AD3F6D" w:rsidR="00324A75" w:rsidRPr="00324A75" w:rsidRDefault="008541EE"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 Android studio</w:t>
      </w:r>
    </w:p>
    <w:p w14:paraId="50AE46BE" w14:textId="38EA75BA" w:rsidR="006511A6" w:rsidRPr="00BA3DC3" w:rsidRDefault="008541EE"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It is official integrated development environment</w:t>
      </w:r>
      <w:r w:rsidR="006511A6" w:rsidRPr="00324A75">
        <w:rPr>
          <w:rFonts w:ascii="Times New Roman" w:hAnsi="Times New Roman" w:cs="Times New Roman"/>
          <w:sz w:val="24"/>
          <w:szCs w:val="24"/>
        </w:rPr>
        <w:t xml:space="preserve"> </w:t>
      </w:r>
      <w:r w:rsidRPr="00324A75">
        <w:rPr>
          <w:rFonts w:ascii="Times New Roman" w:hAnsi="Times New Roman" w:cs="Times New Roman"/>
          <w:sz w:val="24"/>
          <w:szCs w:val="24"/>
        </w:rPr>
        <w:t xml:space="preserve">(IDE) for developing android app built on jet brains </w:t>
      </w:r>
      <w:r w:rsidR="006511A6" w:rsidRPr="00324A75">
        <w:rPr>
          <w:rFonts w:ascii="Times New Roman" w:hAnsi="Times New Roman" w:cs="Times New Roman"/>
          <w:sz w:val="24"/>
          <w:szCs w:val="24"/>
        </w:rPr>
        <w:t xml:space="preserve">intel </w:t>
      </w:r>
      <w:r w:rsidRPr="00324A75">
        <w:rPr>
          <w:rFonts w:ascii="Times New Roman" w:hAnsi="Times New Roman" w:cs="Times New Roman"/>
          <w:sz w:val="24"/>
          <w:szCs w:val="24"/>
        </w:rPr>
        <w:t>J</w:t>
      </w:r>
      <w:r w:rsidR="006511A6" w:rsidRPr="00324A75">
        <w:rPr>
          <w:rFonts w:ascii="Times New Roman" w:hAnsi="Times New Roman" w:cs="Times New Roman"/>
          <w:sz w:val="24"/>
          <w:szCs w:val="24"/>
        </w:rPr>
        <w:t xml:space="preserve"> </w:t>
      </w:r>
      <w:r w:rsidRPr="00324A75">
        <w:rPr>
          <w:rFonts w:ascii="Times New Roman" w:hAnsi="Times New Roman" w:cs="Times New Roman"/>
          <w:sz w:val="24"/>
          <w:szCs w:val="24"/>
        </w:rPr>
        <w:t>ide</w:t>
      </w:r>
      <w:r w:rsidR="006511A6" w:rsidRPr="00324A75">
        <w:rPr>
          <w:rFonts w:ascii="Times New Roman" w:hAnsi="Times New Roman" w:cs="Times New Roman"/>
          <w:sz w:val="24"/>
          <w:szCs w:val="24"/>
        </w:rPr>
        <w:t>.</w:t>
      </w:r>
      <w:r w:rsidRPr="00324A75">
        <w:rPr>
          <w:rFonts w:ascii="Times New Roman" w:hAnsi="Times New Roman" w:cs="Times New Roman"/>
          <w:sz w:val="24"/>
          <w:szCs w:val="24"/>
        </w:rPr>
        <w:t xml:space="preserve"> </w:t>
      </w:r>
      <w:r w:rsidR="006511A6" w:rsidRPr="00324A75">
        <w:rPr>
          <w:rFonts w:ascii="Times New Roman" w:hAnsi="Times New Roman" w:cs="Times New Roman"/>
          <w:sz w:val="24"/>
          <w:szCs w:val="24"/>
        </w:rPr>
        <w:t>I</w:t>
      </w:r>
      <w:r w:rsidRPr="00324A75">
        <w:rPr>
          <w:rFonts w:ascii="Times New Roman" w:hAnsi="Times New Roman" w:cs="Times New Roman"/>
          <w:sz w:val="24"/>
          <w:szCs w:val="24"/>
        </w:rPr>
        <w:t xml:space="preserve">t uses a </w:t>
      </w:r>
      <w:proofErr w:type="spellStart"/>
      <w:r w:rsidRPr="00324A75">
        <w:rPr>
          <w:rFonts w:ascii="Times New Roman" w:hAnsi="Times New Roman" w:cs="Times New Roman"/>
          <w:sz w:val="24"/>
          <w:szCs w:val="24"/>
        </w:rPr>
        <w:t>gr</w:t>
      </w:r>
      <w:r w:rsidR="006511A6" w:rsidRPr="00324A75">
        <w:rPr>
          <w:rFonts w:ascii="Times New Roman" w:hAnsi="Times New Roman" w:cs="Times New Roman"/>
          <w:sz w:val="24"/>
          <w:szCs w:val="24"/>
        </w:rPr>
        <w:t>adle</w:t>
      </w:r>
      <w:proofErr w:type="spellEnd"/>
      <w:r w:rsidR="006511A6" w:rsidRPr="00324A75">
        <w:rPr>
          <w:rFonts w:ascii="Times New Roman" w:hAnsi="Times New Roman" w:cs="Times New Roman"/>
          <w:sz w:val="24"/>
          <w:szCs w:val="24"/>
        </w:rPr>
        <w:t>-</w:t>
      </w:r>
      <w:r w:rsidRPr="00324A75">
        <w:rPr>
          <w:rFonts w:ascii="Times New Roman" w:hAnsi="Times New Roman" w:cs="Times New Roman"/>
          <w:sz w:val="24"/>
          <w:szCs w:val="24"/>
        </w:rPr>
        <w:t>based b</w:t>
      </w:r>
      <w:r w:rsidR="006511A6" w:rsidRPr="00324A75">
        <w:rPr>
          <w:rFonts w:ascii="Times New Roman" w:hAnsi="Times New Roman" w:cs="Times New Roman"/>
          <w:sz w:val="24"/>
          <w:szCs w:val="24"/>
        </w:rPr>
        <w:t>uilt</w:t>
      </w:r>
      <w:r w:rsidRPr="00324A75">
        <w:rPr>
          <w:rFonts w:ascii="Times New Roman" w:hAnsi="Times New Roman" w:cs="Times New Roman"/>
          <w:sz w:val="24"/>
          <w:szCs w:val="24"/>
        </w:rPr>
        <w:t xml:space="preserve"> system Android emulator core template and </w:t>
      </w:r>
      <w:r w:rsidR="006511A6" w:rsidRPr="00324A75">
        <w:rPr>
          <w:rFonts w:ascii="Times New Roman" w:hAnsi="Times New Roman" w:cs="Times New Roman"/>
          <w:sz w:val="24"/>
          <w:szCs w:val="24"/>
        </w:rPr>
        <w:t>Git</w:t>
      </w:r>
      <w:r w:rsidR="00C52F52" w:rsidRPr="00324A75">
        <w:rPr>
          <w:rFonts w:ascii="Times New Roman" w:hAnsi="Times New Roman" w:cs="Times New Roman"/>
          <w:sz w:val="24"/>
          <w:szCs w:val="24"/>
        </w:rPr>
        <w:t>H</w:t>
      </w:r>
      <w:r w:rsidR="006511A6" w:rsidRPr="00324A75">
        <w:rPr>
          <w:rFonts w:ascii="Times New Roman" w:hAnsi="Times New Roman" w:cs="Times New Roman"/>
          <w:sz w:val="24"/>
          <w:szCs w:val="24"/>
        </w:rPr>
        <w:t>ub</w:t>
      </w:r>
      <w:r w:rsidRPr="00324A75">
        <w:rPr>
          <w:rFonts w:ascii="Times New Roman" w:hAnsi="Times New Roman" w:cs="Times New Roman"/>
          <w:sz w:val="24"/>
          <w:szCs w:val="24"/>
        </w:rPr>
        <w:t xml:space="preserve"> integration</w:t>
      </w:r>
      <w:r w:rsidR="006511A6" w:rsidRPr="00324A75">
        <w:rPr>
          <w:rFonts w:ascii="Times New Roman" w:hAnsi="Times New Roman" w:cs="Times New Roman"/>
          <w:sz w:val="24"/>
          <w:szCs w:val="24"/>
        </w:rPr>
        <w:t>.</w:t>
      </w:r>
      <w:r w:rsidRPr="00324A75">
        <w:rPr>
          <w:rFonts w:ascii="Times New Roman" w:hAnsi="Times New Roman" w:cs="Times New Roman"/>
          <w:sz w:val="24"/>
          <w:szCs w:val="24"/>
        </w:rPr>
        <w:t xml:space="preserve"> </w:t>
      </w:r>
      <w:r w:rsidR="006511A6" w:rsidRPr="00324A75">
        <w:rPr>
          <w:rFonts w:ascii="Times New Roman" w:hAnsi="Times New Roman" w:cs="Times New Roman"/>
          <w:sz w:val="24"/>
          <w:szCs w:val="24"/>
        </w:rPr>
        <w:t>I</w:t>
      </w:r>
      <w:r w:rsidRPr="00324A75">
        <w:rPr>
          <w:rFonts w:ascii="Times New Roman" w:hAnsi="Times New Roman" w:cs="Times New Roman"/>
          <w:sz w:val="24"/>
          <w:szCs w:val="24"/>
        </w:rPr>
        <w:t>t is a one stop place for development of Android</w:t>
      </w:r>
      <w:r w:rsidR="006511A6" w:rsidRPr="00324A75">
        <w:rPr>
          <w:rFonts w:ascii="Times New Roman" w:hAnsi="Times New Roman" w:cs="Times New Roman"/>
          <w:sz w:val="24"/>
          <w:szCs w:val="24"/>
        </w:rPr>
        <w:t xml:space="preserve"> app.</w:t>
      </w:r>
      <w:r w:rsidRPr="00324A75">
        <w:rPr>
          <w:rFonts w:ascii="Times New Roman" w:hAnsi="Times New Roman" w:cs="Times New Roman"/>
          <w:sz w:val="24"/>
          <w:szCs w:val="24"/>
        </w:rPr>
        <w:t xml:space="preserve"> </w:t>
      </w:r>
      <w:r w:rsidR="006511A6" w:rsidRPr="00324A75">
        <w:rPr>
          <w:rFonts w:ascii="Times New Roman" w:hAnsi="Times New Roman" w:cs="Times New Roman"/>
          <w:sz w:val="24"/>
          <w:szCs w:val="24"/>
        </w:rPr>
        <w:t>I</w:t>
      </w:r>
      <w:r w:rsidRPr="00324A75">
        <w:rPr>
          <w:rFonts w:ascii="Times New Roman" w:hAnsi="Times New Roman" w:cs="Times New Roman"/>
          <w:sz w:val="24"/>
          <w:szCs w:val="24"/>
        </w:rPr>
        <w:t xml:space="preserve">t supports various programming languages such as Java </w:t>
      </w:r>
      <w:r w:rsidR="006511A6" w:rsidRPr="00324A75">
        <w:rPr>
          <w:rFonts w:ascii="Times New Roman" w:hAnsi="Times New Roman" w:cs="Times New Roman"/>
          <w:sz w:val="24"/>
          <w:szCs w:val="24"/>
        </w:rPr>
        <w:t>Kotlin or</w:t>
      </w:r>
      <w:r w:rsidRPr="00324A75">
        <w:rPr>
          <w:rFonts w:ascii="Times New Roman" w:hAnsi="Times New Roman" w:cs="Times New Roman"/>
          <w:sz w:val="24"/>
          <w:szCs w:val="24"/>
        </w:rPr>
        <w:t xml:space="preserve"> C++ while also supporting various frameworks it received the latest updates directly from the Google keeping it up to date with the trends it also has support for a large </w:t>
      </w:r>
      <w:r w:rsidR="006511A6" w:rsidRPr="00324A75">
        <w:rPr>
          <w:rFonts w:ascii="Times New Roman" w:hAnsi="Times New Roman" w:cs="Times New Roman"/>
          <w:sz w:val="24"/>
          <w:szCs w:val="24"/>
        </w:rPr>
        <w:t>array of third-party plugins. Superior a</w:t>
      </w:r>
      <w:r w:rsidRPr="00324A75">
        <w:rPr>
          <w:rFonts w:ascii="Times New Roman" w:hAnsi="Times New Roman" w:cs="Times New Roman"/>
          <w:sz w:val="24"/>
          <w:szCs w:val="24"/>
        </w:rPr>
        <w:t xml:space="preserve">ndroid development project structure code completion and refactoring emulation </w:t>
      </w:r>
      <w:r w:rsidR="006511A6" w:rsidRPr="00324A75">
        <w:rPr>
          <w:rFonts w:ascii="Times New Roman" w:hAnsi="Times New Roman" w:cs="Times New Roman"/>
          <w:sz w:val="24"/>
          <w:szCs w:val="24"/>
        </w:rPr>
        <w:t>etc are</w:t>
      </w:r>
      <w:r w:rsidRPr="00324A75">
        <w:rPr>
          <w:rFonts w:ascii="Times New Roman" w:hAnsi="Times New Roman" w:cs="Times New Roman"/>
          <w:sz w:val="24"/>
          <w:szCs w:val="24"/>
        </w:rPr>
        <w:t xml:space="preserve"> some of the many advantages and features of Android st</w:t>
      </w:r>
      <w:r w:rsidR="006511A6" w:rsidRPr="00324A75">
        <w:rPr>
          <w:rFonts w:ascii="Times New Roman" w:hAnsi="Times New Roman" w:cs="Times New Roman"/>
          <w:sz w:val="24"/>
          <w:szCs w:val="24"/>
        </w:rPr>
        <w:t>udio</w:t>
      </w:r>
    </w:p>
    <w:p w14:paraId="51AE3B95" w14:textId="794A6A95" w:rsidR="00324A75" w:rsidRPr="00324A75" w:rsidRDefault="006511A6"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II. Eclipse</w:t>
      </w:r>
    </w:p>
    <w:p w14:paraId="2BCFC2E1" w14:textId="15B32236" w:rsidR="006511A6" w:rsidRPr="00324A75" w:rsidRDefault="006511A6" w:rsidP="00BA3DC3">
      <w:pPr>
        <w:ind w:left="720"/>
        <w:jc w:val="both"/>
        <w:rPr>
          <w:rFonts w:ascii="Times New Roman" w:hAnsi="Times New Roman" w:cs="Times New Roman"/>
        </w:rPr>
      </w:pPr>
      <w:r w:rsidRPr="00324A75">
        <w:rPr>
          <w:rFonts w:ascii="Times New Roman" w:hAnsi="Times New Roman" w:cs="Times New Roman"/>
          <w:sz w:val="24"/>
          <w:szCs w:val="24"/>
        </w:rPr>
        <w:t xml:space="preserve">It is an </w:t>
      </w:r>
      <w:r w:rsidR="00C52F52" w:rsidRPr="00324A75">
        <w:rPr>
          <w:rFonts w:ascii="Times New Roman" w:hAnsi="Times New Roman" w:cs="Times New Roman"/>
          <w:sz w:val="24"/>
          <w:szCs w:val="24"/>
        </w:rPr>
        <w:t>IDE</w:t>
      </w:r>
      <w:r w:rsidRPr="00324A75">
        <w:rPr>
          <w:rFonts w:ascii="Times New Roman" w:hAnsi="Times New Roman" w:cs="Times New Roman"/>
          <w:sz w:val="24"/>
          <w:szCs w:val="24"/>
        </w:rPr>
        <w:t xml:space="preserve"> used primarily for Java development however It supports various other language like C, C++, Java</w:t>
      </w:r>
      <w:r w:rsidR="00C52F52" w:rsidRPr="00324A75">
        <w:rPr>
          <w:rFonts w:ascii="Times New Roman" w:hAnsi="Times New Roman" w:cs="Times New Roman"/>
          <w:sz w:val="24"/>
          <w:szCs w:val="24"/>
        </w:rPr>
        <w:t>S</w:t>
      </w:r>
      <w:r w:rsidRPr="00324A75">
        <w:rPr>
          <w:rFonts w:ascii="Times New Roman" w:hAnsi="Times New Roman" w:cs="Times New Roman"/>
          <w:sz w:val="24"/>
          <w:szCs w:val="24"/>
        </w:rPr>
        <w:t>cript to name a few for several years in version of Eclipse with an Android plugin was recommended but Google ceased support for this plugin causing developer to shift to android studio for android development</w:t>
      </w:r>
      <w:r w:rsidRPr="00324A75">
        <w:rPr>
          <w:rFonts w:ascii="Times New Roman" w:hAnsi="Times New Roman" w:cs="Times New Roman"/>
        </w:rPr>
        <w:t>.</w:t>
      </w:r>
    </w:p>
    <w:p w14:paraId="6B48FA4C" w14:textId="643809A8" w:rsidR="006511A6" w:rsidRPr="00324A75" w:rsidRDefault="006511A6"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III. NetBeans</w:t>
      </w:r>
    </w:p>
    <w:p w14:paraId="2F2A4C67" w14:textId="14342997" w:rsidR="007B05B1" w:rsidRPr="00324A75" w:rsidRDefault="007B05B1"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It was originally developed by a student of Prague University it is similar to Eclipse and primarily known as Java IDE Android development is supported using plugins which are not supported to a large extend today.</w:t>
      </w:r>
    </w:p>
    <w:p w14:paraId="18F01B6B" w14:textId="672A85A2" w:rsidR="007B05B1" w:rsidRPr="00324A75" w:rsidRDefault="007B05B1"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IV. Visual Studio Code</w:t>
      </w:r>
    </w:p>
    <w:p w14:paraId="12F1211A" w14:textId="302C53A2" w:rsidR="0045306F" w:rsidRPr="00324A75" w:rsidRDefault="007B05B1"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Very commonly referred to as vs code It is an open source code editor made by Microsoft with the electron framework for Windows Linux and </w:t>
      </w:r>
      <w:proofErr w:type="spellStart"/>
      <w:r w:rsidRPr="00324A75">
        <w:rPr>
          <w:rFonts w:ascii="Times New Roman" w:hAnsi="Times New Roman" w:cs="Times New Roman"/>
          <w:sz w:val="24"/>
          <w:szCs w:val="24"/>
        </w:rPr>
        <w:t>MacOs</w:t>
      </w:r>
      <w:proofErr w:type="spellEnd"/>
      <w:r w:rsidRPr="00324A75">
        <w:rPr>
          <w:rFonts w:ascii="Times New Roman" w:hAnsi="Times New Roman" w:cs="Times New Roman"/>
          <w:sz w:val="24"/>
          <w:szCs w:val="24"/>
        </w:rPr>
        <w:t xml:space="preserve"> it includes vast number of features such as support for debugging syntax highlighting intelligent code completion snippets code refactoring and embedded git user can change the theme customize keyboard shortcuts and preferences and install extensions that add functionalities and notable feature is the ability to create extensions that add support for new language theme debugger etc via plugging such as the Dart  plugin which vs code utilizes to develop Dart app for which the futter framework is used. Good and extensive library is also </w:t>
      </w:r>
      <w:proofErr w:type="gramStart"/>
      <w:r w:rsidRPr="00324A75">
        <w:rPr>
          <w:rFonts w:ascii="Times New Roman" w:hAnsi="Times New Roman" w:cs="Times New Roman"/>
          <w:sz w:val="24"/>
          <w:szCs w:val="24"/>
        </w:rPr>
        <w:t xml:space="preserve">a  </w:t>
      </w:r>
      <w:proofErr w:type="spellStart"/>
      <w:r w:rsidRPr="00324A75">
        <w:rPr>
          <w:rFonts w:ascii="Times New Roman" w:hAnsi="Times New Roman" w:cs="Times New Roman"/>
          <w:sz w:val="24"/>
          <w:szCs w:val="24"/>
        </w:rPr>
        <w:t>a</w:t>
      </w:r>
      <w:proofErr w:type="spellEnd"/>
      <w:proofErr w:type="gramEnd"/>
      <w:r w:rsidRPr="00324A75">
        <w:rPr>
          <w:rFonts w:ascii="Times New Roman" w:hAnsi="Times New Roman" w:cs="Times New Roman"/>
          <w:sz w:val="24"/>
          <w:szCs w:val="24"/>
        </w:rPr>
        <w:t xml:space="preserve"> very prominent feature of vs code.</w:t>
      </w:r>
    </w:p>
    <w:p w14:paraId="1AA8642F" w14:textId="14506D3A" w:rsidR="00324A75" w:rsidRPr="00B80CDF" w:rsidRDefault="007B05B1" w:rsidP="00BA3DC3">
      <w:pPr>
        <w:ind w:left="720"/>
        <w:jc w:val="both"/>
        <w:rPr>
          <w:rFonts w:ascii="Times New Roman" w:hAnsi="Times New Roman" w:cs="Times New Roman"/>
          <w:b/>
          <w:bCs/>
          <w:sz w:val="28"/>
          <w:szCs w:val="28"/>
        </w:rPr>
      </w:pPr>
      <w:r w:rsidRPr="00B80CDF">
        <w:rPr>
          <w:rFonts w:ascii="Times New Roman" w:hAnsi="Times New Roman" w:cs="Times New Roman"/>
          <w:b/>
          <w:bCs/>
          <w:sz w:val="28"/>
          <w:szCs w:val="28"/>
        </w:rPr>
        <w:t>Why have I selected android Studio?</w:t>
      </w:r>
    </w:p>
    <w:p w14:paraId="69C2388D" w14:textId="2BC2617C" w:rsidR="0045306F" w:rsidRPr="000B58DE" w:rsidRDefault="0045306F" w:rsidP="000B58DE">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Currently I chose Android studio as it the official ide hence receiving continuous recent updates to the ide as well as the plugins it provides all the necessary features while being highly features rich and offers an extensive way of debugging and optimizing the application </w:t>
      </w:r>
    </w:p>
    <w:p w14:paraId="6A47F236" w14:textId="2F913629" w:rsidR="00324A75" w:rsidRPr="00BA3DC3" w:rsidRDefault="0045306F"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2.2. Framework</w:t>
      </w:r>
    </w:p>
    <w:p w14:paraId="2DA3B249" w14:textId="46411C75" w:rsidR="00324A75" w:rsidRPr="00324A75" w:rsidRDefault="0045306F"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  Flutter</w:t>
      </w:r>
    </w:p>
    <w:p w14:paraId="2EA4409B" w14:textId="70D7813B" w:rsidR="001E008E" w:rsidRPr="00324A75" w:rsidRDefault="0045306F"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Developed by Google it is Open source mobile framework for developing application it simplifies the multi</w:t>
      </w:r>
      <w:r w:rsidR="001E008E" w:rsidRPr="00324A75">
        <w:rPr>
          <w:rFonts w:ascii="Times New Roman" w:hAnsi="Times New Roman" w:cs="Times New Roman"/>
          <w:sz w:val="24"/>
          <w:szCs w:val="24"/>
        </w:rPr>
        <w:t>-</w:t>
      </w:r>
      <w:r w:rsidRPr="00324A75">
        <w:rPr>
          <w:rFonts w:ascii="Times New Roman" w:hAnsi="Times New Roman" w:cs="Times New Roman"/>
          <w:sz w:val="24"/>
          <w:szCs w:val="24"/>
        </w:rPr>
        <w:t xml:space="preserve">platform development process to craft excellent native interface flutter is written in Dart language and is a method to implement hybrid app development using a single codebase it uses Google’s rendering engine called </w:t>
      </w:r>
      <w:proofErr w:type="spellStart"/>
      <w:r w:rsidRPr="00324A75">
        <w:rPr>
          <w:rFonts w:ascii="Times New Roman" w:hAnsi="Times New Roman" w:cs="Times New Roman"/>
          <w:sz w:val="24"/>
          <w:szCs w:val="24"/>
        </w:rPr>
        <w:t>Skia</w:t>
      </w:r>
      <w:proofErr w:type="spellEnd"/>
      <w:r w:rsidRPr="00324A75">
        <w:rPr>
          <w:rFonts w:ascii="Times New Roman" w:hAnsi="Times New Roman" w:cs="Times New Roman"/>
          <w:sz w:val="24"/>
          <w:szCs w:val="24"/>
        </w:rPr>
        <w:t xml:space="preserve"> to develop visuals it puts a hot reload for functionalities which allows for continuous testing without having to restart applications it is used to develop fast high quality applications for </w:t>
      </w:r>
      <w:r w:rsidR="001E008E" w:rsidRPr="00324A75">
        <w:rPr>
          <w:rFonts w:ascii="Times New Roman" w:hAnsi="Times New Roman" w:cs="Times New Roman"/>
          <w:sz w:val="24"/>
          <w:szCs w:val="24"/>
        </w:rPr>
        <w:t>I</w:t>
      </w:r>
      <w:r w:rsidRPr="00324A75">
        <w:rPr>
          <w:rFonts w:ascii="Times New Roman" w:hAnsi="Times New Roman" w:cs="Times New Roman"/>
          <w:sz w:val="24"/>
          <w:szCs w:val="24"/>
        </w:rPr>
        <w:t>os and Android in record time from a single code base</w:t>
      </w:r>
      <w:r w:rsidR="001E008E" w:rsidRPr="00324A75">
        <w:rPr>
          <w:rFonts w:ascii="Times New Roman" w:hAnsi="Times New Roman" w:cs="Times New Roman"/>
          <w:sz w:val="24"/>
          <w:szCs w:val="24"/>
        </w:rPr>
        <w:t>.</w:t>
      </w:r>
    </w:p>
    <w:p w14:paraId="7975FE89" w14:textId="78376512" w:rsidR="00324A75" w:rsidRPr="00324A75" w:rsidRDefault="001E008E"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II. React Native</w:t>
      </w:r>
    </w:p>
    <w:p w14:paraId="6B3F6B01" w14:textId="1685B96F" w:rsidR="001E008E" w:rsidRPr="00324A75" w:rsidRDefault="001E008E"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It is an open-source framework by Facebook using react to create Android and </w:t>
      </w:r>
      <w:proofErr w:type="spellStart"/>
      <w:r w:rsidRPr="00324A75">
        <w:rPr>
          <w:rFonts w:ascii="Times New Roman" w:hAnsi="Times New Roman" w:cs="Times New Roman"/>
          <w:sz w:val="24"/>
          <w:szCs w:val="24"/>
        </w:rPr>
        <w:t>ios</w:t>
      </w:r>
      <w:proofErr w:type="spellEnd"/>
      <w:r w:rsidRPr="00324A75">
        <w:rPr>
          <w:rFonts w:ascii="Times New Roman" w:hAnsi="Times New Roman" w:cs="Times New Roman"/>
          <w:sz w:val="24"/>
          <w:szCs w:val="24"/>
        </w:rPr>
        <w:t xml:space="preserve"> app with a single code base it </w:t>
      </w:r>
      <w:proofErr w:type="gramStart"/>
      <w:r w:rsidRPr="00324A75">
        <w:rPr>
          <w:rFonts w:ascii="Times New Roman" w:hAnsi="Times New Roman" w:cs="Times New Roman"/>
          <w:sz w:val="24"/>
          <w:szCs w:val="24"/>
        </w:rPr>
        <w:t>leverage</w:t>
      </w:r>
      <w:proofErr w:type="gramEnd"/>
      <w:r w:rsidRPr="00324A75">
        <w:rPr>
          <w:rFonts w:ascii="Times New Roman" w:hAnsi="Times New Roman" w:cs="Times New Roman"/>
          <w:sz w:val="24"/>
          <w:szCs w:val="24"/>
        </w:rPr>
        <w:t xml:space="preserve"> native components and API for excellent performance reducing development time and cost and elegant interface across platform.</w:t>
      </w:r>
    </w:p>
    <w:p w14:paraId="10F481D6" w14:textId="2DFD7349" w:rsidR="00324A75" w:rsidRPr="00324A75" w:rsidRDefault="001E008E"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III. Xamarin</w:t>
      </w:r>
    </w:p>
    <w:p w14:paraId="62C4001C" w14:textId="23279AB0" w:rsidR="0047309B" w:rsidRPr="00324A75" w:rsidRDefault="00005048"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It </w:t>
      </w:r>
      <w:proofErr w:type="gramStart"/>
      <w:r w:rsidRPr="00324A75">
        <w:rPr>
          <w:rFonts w:ascii="Times New Roman" w:hAnsi="Times New Roman" w:cs="Times New Roman"/>
          <w:sz w:val="24"/>
          <w:szCs w:val="24"/>
        </w:rPr>
        <w:t>is  an</w:t>
      </w:r>
      <w:proofErr w:type="gramEnd"/>
      <w:r w:rsidRPr="00324A75">
        <w:rPr>
          <w:rFonts w:ascii="Times New Roman" w:hAnsi="Times New Roman" w:cs="Times New Roman"/>
          <w:sz w:val="24"/>
          <w:szCs w:val="24"/>
        </w:rPr>
        <w:t xml:space="preserve"> open source platform for building modern IOS Android and windows app with .NET with a friendly environment and abstract</w:t>
      </w:r>
      <w:r w:rsidR="0047309B" w:rsidRPr="00324A75">
        <w:rPr>
          <w:rFonts w:ascii="Times New Roman" w:hAnsi="Times New Roman" w:cs="Times New Roman"/>
          <w:sz w:val="24"/>
          <w:szCs w:val="24"/>
        </w:rPr>
        <w:t>ion layer, it enables writing business logic in one language for native performance and look on each platform its standout features is using .NET and C# for cross platform apps.</w:t>
      </w:r>
    </w:p>
    <w:p w14:paraId="1DB8FE1C" w14:textId="292B637C" w:rsidR="00324A75" w:rsidRPr="00324A75" w:rsidRDefault="0047309B"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IV. Ionic </w:t>
      </w:r>
    </w:p>
    <w:p w14:paraId="02E311ED" w14:textId="416610BA" w:rsidR="007940A6" w:rsidRPr="00324A75" w:rsidRDefault="0047309B"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It is a developer friendly framework for building hybrid and interactive mobile app ideal for web developers with a rich set of elements gestures and tools it enables high quality mobile desktop and progressive web apps from one code base integrating seamlessly with AngularJS it supports functionalities like Bluetooth and fingerprint authentication   with </w:t>
      </w:r>
      <w:proofErr w:type="spellStart"/>
      <w:r w:rsidRPr="00324A75">
        <w:rPr>
          <w:rFonts w:ascii="Times New Roman" w:hAnsi="Times New Roman" w:cs="Times New Roman"/>
          <w:sz w:val="24"/>
          <w:szCs w:val="24"/>
        </w:rPr>
        <w:t>cordova</w:t>
      </w:r>
      <w:proofErr w:type="spellEnd"/>
      <w:r w:rsidRPr="00324A75">
        <w:rPr>
          <w:rFonts w:ascii="Times New Roman" w:hAnsi="Times New Roman" w:cs="Times New Roman"/>
          <w:sz w:val="24"/>
          <w:szCs w:val="24"/>
        </w:rPr>
        <w:t xml:space="preserve"> plugins for easy access to device features like camera and GPS</w:t>
      </w:r>
      <w:r w:rsidR="007940A6" w:rsidRPr="00324A75">
        <w:rPr>
          <w:rFonts w:ascii="Times New Roman" w:hAnsi="Times New Roman" w:cs="Times New Roman"/>
          <w:sz w:val="24"/>
          <w:szCs w:val="24"/>
        </w:rPr>
        <w:t xml:space="preserve">. Utilizing emulators like reload and logging it ensures excellent performance using HTML, CSS and </w:t>
      </w:r>
      <w:proofErr w:type="spellStart"/>
      <w:r w:rsidR="007940A6" w:rsidRPr="00324A75">
        <w:rPr>
          <w:rFonts w:ascii="Times New Roman" w:hAnsi="Times New Roman" w:cs="Times New Roman"/>
          <w:sz w:val="24"/>
          <w:szCs w:val="24"/>
        </w:rPr>
        <w:t>javascripts</w:t>
      </w:r>
      <w:proofErr w:type="spellEnd"/>
      <w:r w:rsidR="007940A6" w:rsidRPr="00324A75">
        <w:rPr>
          <w:rFonts w:ascii="Times New Roman" w:hAnsi="Times New Roman" w:cs="Times New Roman"/>
          <w:sz w:val="24"/>
          <w:szCs w:val="24"/>
        </w:rPr>
        <w:t>.</w:t>
      </w:r>
    </w:p>
    <w:p w14:paraId="3BA041D3" w14:textId="413A22B5" w:rsidR="007940A6" w:rsidRPr="00324A75" w:rsidRDefault="007940A6" w:rsidP="00BA3DC3">
      <w:pPr>
        <w:ind w:left="720"/>
        <w:jc w:val="both"/>
        <w:rPr>
          <w:rFonts w:ascii="Times New Roman" w:hAnsi="Times New Roman" w:cs="Times New Roman"/>
          <w:b/>
          <w:bCs/>
          <w:sz w:val="28"/>
          <w:szCs w:val="28"/>
        </w:rPr>
      </w:pPr>
      <w:r w:rsidRPr="00324A75">
        <w:rPr>
          <w:rFonts w:ascii="Times New Roman" w:hAnsi="Times New Roman" w:cs="Times New Roman"/>
          <w:b/>
          <w:bCs/>
          <w:sz w:val="28"/>
          <w:szCs w:val="28"/>
        </w:rPr>
        <w:t>V.  Apache Cordova</w:t>
      </w:r>
    </w:p>
    <w:p w14:paraId="540DAC91" w14:textId="039C91A8" w:rsidR="00324A75" w:rsidRPr="00324A75" w:rsidRDefault="0075572B"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It uses HTML, CSS and JavaScript to build mobile app offers access to device features like the camera and GPS through pre-defined plugins. Developers can create cross platform app without rewriting for each platforms language resulting in hybrid application while not as fast as native apps they </w:t>
      </w:r>
      <w:proofErr w:type="gramStart"/>
      <w:r w:rsidRPr="00324A75">
        <w:rPr>
          <w:rFonts w:ascii="Times New Roman" w:hAnsi="Times New Roman" w:cs="Times New Roman"/>
          <w:sz w:val="24"/>
          <w:szCs w:val="24"/>
        </w:rPr>
        <w:t>offers</w:t>
      </w:r>
      <w:proofErr w:type="gramEnd"/>
      <w:r w:rsidRPr="00324A75">
        <w:rPr>
          <w:rFonts w:ascii="Times New Roman" w:hAnsi="Times New Roman" w:cs="Times New Roman"/>
          <w:sz w:val="24"/>
          <w:szCs w:val="24"/>
        </w:rPr>
        <w:t xml:space="preserve"> expanded functionalities with JS through they aren’t packaged for distribution like web apps.</w:t>
      </w:r>
    </w:p>
    <w:p w14:paraId="15F93EFC" w14:textId="3C300E51" w:rsidR="0075572B" w:rsidRPr="00B80CDF" w:rsidRDefault="0075572B" w:rsidP="00BA3DC3">
      <w:pPr>
        <w:ind w:left="720"/>
        <w:jc w:val="both"/>
        <w:rPr>
          <w:rFonts w:ascii="Times New Roman" w:hAnsi="Times New Roman" w:cs="Times New Roman"/>
          <w:b/>
          <w:bCs/>
          <w:sz w:val="28"/>
          <w:szCs w:val="28"/>
        </w:rPr>
      </w:pPr>
      <w:r w:rsidRPr="00B80CDF">
        <w:rPr>
          <w:rFonts w:ascii="Times New Roman" w:hAnsi="Times New Roman" w:cs="Times New Roman"/>
          <w:b/>
          <w:bCs/>
          <w:sz w:val="28"/>
          <w:szCs w:val="28"/>
        </w:rPr>
        <w:t xml:space="preserve">Why have I selected </w:t>
      </w:r>
      <w:r w:rsidR="007422BB" w:rsidRPr="00B80CDF">
        <w:rPr>
          <w:rFonts w:ascii="Times New Roman" w:hAnsi="Times New Roman" w:cs="Times New Roman"/>
          <w:b/>
          <w:bCs/>
          <w:sz w:val="28"/>
          <w:szCs w:val="28"/>
        </w:rPr>
        <w:t>React Native</w:t>
      </w:r>
      <w:r w:rsidRPr="00B80CDF">
        <w:rPr>
          <w:rFonts w:ascii="Times New Roman" w:hAnsi="Times New Roman" w:cs="Times New Roman"/>
          <w:b/>
          <w:bCs/>
          <w:sz w:val="28"/>
          <w:szCs w:val="28"/>
        </w:rPr>
        <w:t>?</w:t>
      </w:r>
    </w:p>
    <w:p w14:paraId="755925AE" w14:textId="24964C00" w:rsidR="007422BB" w:rsidRPr="00324A75" w:rsidRDefault="00815B32" w:rsidP="000B58DE">
      <w:pPr>
        <w:ind w:left="720"/>
        <w:jc w:val="both"/>
        <w:rPr>
          <w:rFonts w:ascii="Times New Roman" w:hAnsi="Times New Roman" w:cs="Times New Roman"/>
          <w:sz w:val="24"/>
          <w:szCs w:val="24"/>
        </w:rPr>
      </w:pPr>
      <w:r w:rsidRPr="00500493">
        <w:rPr>
          <w:rFonts w:ascii="Times New Roman" w:hAnsi="Times New Roman" w:cs="Times New Roman"/>
          <w:sz w:val="24"/>
          <w:szCs w:val="24"/>
        </w:rPr>
        <w:t xml:space="preserve">I selected React Native for your "Campus Connect" application because it allows for cross-platform development, </w:t>
      </w:r>
      <w:r w:rsidR="00500493" w:rsidRPr="00500493">
        <w:rPr>
          <w:rFonts w:ascii="Times New Roman" w:hAnsi="Times New Roman" w:cs="Times New Roman"/>
          <w:sz w:val="24"/>
          <w:szCs w:val="24"/>
        </w:rPr>
        <w:t xml:space="preserve">so that we can </w:t>
      </w:r>
      <w:r w:rsidRPr="00500493">
        <w:rPr>
          <w:rFonts w:ascii="Times New Roman" w:hAnsi="Times New Roman" w:cs="Times New Roman"/>
          <w:sz w:val="24"/>
          <w:szCs w:val="24"/>
        </w:rPr>
        <w:t>build both iOS and Android apps with a single codebase. It's fast, efficient, and has a strong community, which helps speed up development while providing a smooth user experience on both platforms.</w:t>
      </w:r>
    </w:p>
    <w:p w14:paraId="5D52632C" w14:textId="288C8498" w:rsidR="00500493" w:rsidRPr="00BA3DC3" w:rsidRDefault="0075572B"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2.3. Database</w:t>
      </w:r>
    </w:p>
    <w:p w14:paraId="426DCC19" w14:textId="37CEFEEA" w:rsidR="0075572B" w:rsidRPr="00500493" w:rsidRDefault="0075572B"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 MySQL</w:t>
      </w:r>
    </w:p>
    <w:p w14:paraId="79A77105" w14:textId="31C7754A" w:rsidR="000005C8" w:rsidRPr="00324A75" w:rsidRDefault="0075572B"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It is the most popular open-source </w:t>
      </w:r>
      <w:r w:rsidR="00C52F52" w:rsidRPr="00324A75">
        <w:rPr>
          <w:rFonts w:ascii="Times New Roman" w:hAnsi="Times New Roman" w:cs="Times New Roman"/>
          <w:sz w:val="24"/>
          <w:szCs w:val="24"/>
        </w:rPr>
        <w:t xml:space="preserve">relational nature helps to organize the data into one or more data tables. The structured data can be inserted extracted and modified its major features are its ability to manage user allows for network access </w:t>
      </w:r>
      <w:proofErr w:type="spellStart"/>
      <w:r w:rsidR="00C52F52" w:rsidRPr="00324A75">
        <w:rPr>
          <w:rFonts w:ascii="Times New Roman" w:hAnsi="Times New Roman" w:cs="Times New Roman"/>
          <w:sz w:val="24"/>
          <w:szCs w:val="24"/>
        </w:rPr>
        <w:t>facilating</w:t>
      </w:r>
      <w:proofErr w:type="spellEnd"/>
      <w:r w:rsidR="00C52F52" w:rsidRPr="00324A75">
        <w:rPr>
          <w:rFonts w:ascii="Times New Roman" w:hAnsi="Times New Roman" w:cs="Times New Roman"/>
          <w:sz w:val="24"/>
          <w:szCs w:val="24"/>
        </w:rPr>
        <w:t xml:space="preserve"> testing and creation of backups. Query caching, Unicode support, multiple storage engines, SQL support are some of its prominent features.</w:t>
      </w:r>
    </w:p>
    <w:p w14:paraId="6C14E31D" w14:textId="46D487BE" w:rsidR="000005C8" w:rsidRPr="00500493" w:rsidRDefault="000005C8"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II. PostgreSQL</w:t>
      </w:r>
    </w:p>
    <w:p w14:paraId="3C988F4E" w14:textId="4BEB68F4" w:rsidR="00C52F52" w:rsidRPr="00324A75" w:rsidRDefault="000005C8"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PostgreSQL is an open-source database system used to store, manage, and organize data. It's known for being powerful, flexible, and reliable, supporting both simple tasks and complex applications. It works with different types of data, supports custom functions, and ensures data is safe and consistent. Many businesses and developers use it for web applications, analytics, and more.</w:t>
      </w:r>
    </w:p>
    <w:p w14:paraId="0C5211B8" w14:textId="4CDB6253" w:rsidR="000005C8" w:rsidRPr="00500493" w:rsidRDefault="000005C8"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III. SQLite</w:t>
      </w:r>
    </w:p>
    <w:p w14:paraId="32DCD6FC" w14:textId="21264703" w:rsidR="000005C8" w:rsidRPr="00324A75" w:rsidRDefault="000005C8"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SQLite is a lightweight, open-source database system that stores data in a single file. It's easy to use, requires no setup or server, and is great for small applications or projects like mobile apps and websites. Since it's built into many devices, it’s popular for storing simple data locally without needing a large database system.</w:t>
      </w:r>
    </w:p>
    <w:p w14:paraId="1FC7BDD3" w14:textId="581F7026" w:rsidR="000005C8" w:rsidRPr="00500493" w:rsidRDefault="000005C8"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IV. Firebase</w:t>
      </w:r>
    </w:p>
    <w:p w14:paraId="2AAEBA6A" w14:textId="547F06EB" w:rsidR="000005C8" w:rsidRPr="00324A75" w:rsidRDefault="000005C8"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Firebase is a cloud-based platform by Google that helps developers build and manage apps easily. It provides tools for storing data, managing users, and sending notifications, all without needing to set up a server. Firebase is great for mobile and web apps, offering real-time updates and simple integration, making it popular for small to medium-sized projects.</w:t>
      </w:r>
    </w:p>
    <w:p w14:paraId="7C96504F" w14:textId="2CACB31F" w:rsidR="000005C8" w:rsidRPr="00500493" w:rsidRDefault="000005C8"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V.</w:t>
      </w:r>
      <w:r w:rsidR="00500493">
        <w:rPr>
          <w:rFonts w:ascii="Times New Roman" w:hAnsi="Times New Roman" w:cs="Times New Roman"/>
          <w:b/>
          <w:bCs/>
          <w:sz w:val="28"/>
          <w:szCs w:val="28"/>
        </w:rPr>
        <w:t xml:space="preserve"> </w:t>
      </w:r>
      <w:r w:rsidRPr="00500493">
        <w:rPr>
          <w:rFonts w:ascii="Times New Roman" w:hAnsi="Times New Roman" w:cs="Times New Roman"/>
          <w:b/>
          <w:bCs/>
          <w:sz w:val="28"/>
          <w:szCs w:val="28"/>
        </w:rPr>
        <w:t>AWS Dynamo DB</w:t>
      </w:r>
    </w:p>
    <w:p w14:paraId="3AA51CA5" w14:textId="2839547E" w:rsidR="000005C8" w:rsidRPr="00324A75" w:rsidRDefault="0076322D"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AWS DynamoDB is a cloud-based NoSQL database service provided by Amazon. It is designed to handle large amounts of data with fast performance and automatically scales to meet demand. DynamoDB is great for applications that require low-latency and can store different types of data, like user activity, chat messages, or shopping cart details, without needing a traditional database structure. It's widely used for web, mobile, and gaming apps.</w:t>
      </w:r>
    </w:p>
    <w:p w14:paraId="5F1AC289" w14:textId="0BD26880" w:rsidR="000005C8" w:rsidRPr="00500493" w:rsidRDefault="000005C8"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VI. MongoDB</w:t>
      </w:r>
    </w:p>
    <w:p w14:paraId="6ACF0EF8" w14:textId="3A6B2790" w:rsidR="000005C8" w:rsidRPr="00324A75" w:rsidRDefault="0076322D"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MongoDB is a popular open-source NoSQL database that stores data in a flexible, JSON-like format. It allows you to store and manage large amounts of data without needing a fixed structure, making it great for dynamic or unstructured data. MongoDB is often used in web and mobile applications, offering fast performance, easy scaling, and support for complex queries. It's ideal for projects that require flexibility and rapid development.</w:t>
      </w:r>
    </w:p>
    <w:p w14:paraId="185ECD6A" w14:textId="3C81CD61" w:rsidR="000005C8" w:rsidRPr="00B80CDF" w:rsidRDefault="000005C8" w:rsidP="00BA3DC3">
      <w:pPr>
        <w:ind w:left="720"/>
        <w:jc w:val="both"/>
        <w:rPr>
          <w:rFonts w:ascii="Times New Roman" w:hAnsi="Times New Roman" w:cs="Times New Roman"/>
          <w:b/>
          <w:bCs/>
          <w:sz w:val="28"/>
          <w:szCs w:val="28"/>
        </w:rPr>
      </w:pPr>
      <w:r w:rsidRPr="00B80CDF">
        <w:rPr>
          <w:rFonts w:ascii="Times New Roman" w:hAnsi="Times New Roman" w:cs="Times New Roman"/>
          <w:b/>
          <w:bCs/>
          <w:sz w:val="28"/>
          <w:szCs w:val="28"/>
        </w:rPr>
        <w:t>Why I am using MongoDB for my application?</w:t>
      </w:r>
    </w:p>
    <w:p w14:paraId="4FC0C860" w14:textId="34EE6727" w:rsidR="000005C8" w:rsidRPr="00324A75" w:rsidRDefault="0076322D" w:rsidP="000B58DE">
      <w:pPr>
        <w:ind w:left="720"/>
        <w:jc w:val="both"/>
        <w:rPr>
          <w:rFonts w:ascii="Times New Roman" w:hAnsi="Times New Roman" w:cs="Times New Roman"/>
          <w:sz w:val="24"/>
          <w:szCs w:val="24"/>
        </w:rPr>
      </w:pPr>
      <w:r w:rsidRPr="00324A75">
        <w:rPr>
          <w:rFonts w:ascii="Times New Roman" w:hAnsi="Times New Roman" w:cs="Times New Roman"/>
          <w:sz w:val="24"/>
          <w:szCs w:val="24"/>
        </w:rPr>
        <w:t>I’m using MongoDB for my application because it handles large amounts of flexible, unstructured data efficiently. MongoDB allows easy scaling and fast performance, which is ideal for managing dynamic content like student information, events, or messages in my app.</w:t>
      </w:r>
    </w:p>
    <w:p w14:paraId="10A63E95" w14:textId="3BD98539" w:rsidR="00500493" w:rsidRPr="00500493" w:rsidRDefault="0076322D"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2.</w:t>
      </w:r>
      <w:r w:rsidR="000005C8" w:rsidRPr="0022652C">
        <w:rPr>
          <w:rFonts w:ascii="Times New Roman" w:hAnsi="Times New Roman" w:cs="Times New Roman"/>
          <w:b/>
          <w:bCs/>
          <w:sz w:val="28"/>
          <w:szCs w:val="28"/>
        </w:rPr>
        <w:t>4. Other</w:t>
      </w:r>
    </w:p>
    <w:p w14:paraId="63FFC85A" w14:textId="47D907E5" w:rsidR="000005C8" w:rsidRPr="00500493" w:rsidRDefault="000005C8"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Twilio</w:t>
      </w:r>
    </w:p>
    <w:p w14:paraId="7EE04CFD" w14:textId="1737CEF5" w:rsidR="00C52F52" w:rsidRPr="00324A75" w:rsidRDefault="000005C8" w:rsidP="00BA3DC3">
      <w:pPr>
        <w:ind w:left="720"/>
        <w:jc w:val="both"/>
        <w:rPr>
          <w:rFonts w:ascii="Times New Roman" w:hAnsi="Times New Roman" w:cs="Times New Roman"/>
          <w:sz w:val="24"/>
          <w:szCs w:val="24"/>
        </w:rPr>
      </w:pPr>
      <w:r w:rsidRPr="00324A75">
        <w:rPr>
          <w:rFonts w:ascii="Times New Roman" w:hAnsi="Times New Roman" w:cs="Times New Roman"/>
          <w:sz w:val="24"/>
          <w:szCs w:val="24"/>
        </w:rPr>
        <w:t xml:space="preserve">Twilio provides an easy-to-integrate platform for adding video calling features </w:t>
      </w:r>
      <w:r w:rsidR="0076322D" w:rsidRPr="00324A75">
        <w:rPr>
          <w:rFonts w:ascii="Times New Roman" w:hAnsi="Times New Roman" w:cs="Times New Roman"/>
          <w:sz w:val="24"/>
          <w:szCs w:val="24"/>
        </w:rPr>
        <w:t xml:space="preserve">to your application with </w:t>
      </w:r>
      <w:proofErr w:type="spellStart"/>
      <w:r w:rsidR="0076322D" w:rsidRPr="00324A75">
        <w:rPr>
          <w:rFonts w:ascii="Times New Roman" w:hAnsi="Times New Roman" w:cs="Times New Roman"/>
          <w:sz w:val="24"/>
          <w:szCs w:val="24"/>
        </w:rPr>
        <w:t>twilio</w:t>
      </w:r>
      <w:proofErr w:type="spellEnd"/>
      <w:r w:rsidR="0076322D" w:rsidRPr="00324A75">
        <w:rPr>
          <w:rFonts w:ascii="Times New Roman" w:hAnsi="Times New Roman" w:cs="Times New Roman"/>
          <w:sz w:val="24"/>
          <w:szCs w:val="24"/>
        </w:rPr>
        <w:t xml:space="preserve"> we can enable high quality scalable video calls handles user authentication and manages call connections all through simple APIs making it ideal for enhancing communication capabilities in app like Campus Connect</w:t>
      </w:r>
    </w:p>
    <w:p w14:paraId="2219CC21" w14:textId="5389BA7F" w:rsidR="0075572B" w:rsidRPr="00324A75" w:rsidRDefault="0075572B" w:rsidP="007A37D8">
      <w:pPr>
        <w:jc w:val="both"/>
        <w:rPr>
          <w:rFonts w:ascii="Times New Roman" w:hAnsi="Times New Roman" w:cs="Times New Roman"/>
          <w:sz w:val="24"/>
          <w:szCs w:val="24"/>
        </w:rPr>
      </w:pPr>
    </w:p>
    <w:p w14:paraId="3C223DBF" w14:textId="77777777" w:rsidR="0076322D" w:rsidRDefault="0076322D" w:rsidP="007A37D8">
      <w:pPr>
        <w:jc w:val="both"/>
        <w:rPr>
          <w:rFonts w:ascii="Times New Roman" w:hAnsi="Times New Roman" w:cs="Times New Roman"/>
          <w:sz w:val="24"/>
          <w:szCs w:val="24"/>
        </w:rPr>
      </w:pPr>
    </w:p>
    <w:p w14:paraId="6BAE9094" w14:textId="77777777" w:rsidR="00BA3DC3" w:rsidRDefault="00BA3DC3" w:rsidP="007A37D8">
      <w:pPr>
        <w:jc w:val="both"/>
        <w:rPr>
          <w:rFonts w:ascii="Times New Roman" w:hAnsi="Times New Roman" w:cs="Times New Roman"/>
          <w:sz w:val="24"/>
          <w:szCs w:val="24"/>
        </w:rPr>
      </w:pPr>
    </w:p>
    <w:p w14:paraId="06D9408A" w14:textId="77777777" w:rsidR="00BA3DC3" w:rsidRDefault="00BA3DC3" w:rsidP="007A37D8">
      <w:pPr>
        <w:jc w:val="both"/>
        <w:rPr>
          <w:rFonts w:ascii="Times New Roman" w:hAnsi="Times New Roman" w:cs="Times New Roman"/>
          <w:sz w:val="24"/>
          <w:szCs w:val="24"/>
        </w:rPr>
      </w:pPr>
    </w:p>
    <w:p w14:paraId="6EC2D7BF" w14:textId="77777777" w:rsidR="00BA3DC3" w:rsidRDefault="00BA3DC3" w:rsidP="007A37D8">
      <w:pPr>
        <w:jc w:val="both"/>
        <w:rPr>
          <w:rFonts w:ascii="Times New Roman" w:hAnsi="Times New Roman" w:cs="Times New Roman"/>
          <w:sz w:val="24"/>
          <w:szCs w:val="24"/>
        </w:rPr>
      </w:pPr>
    </w:p>
    <w:p w14:paraId="5F66E677" w14:textId="77777777" w:rsidR="00BA3DC3" w:rsidRDefault="00BA3DC3" w:rsidP="007A37D8">
      <w:pPr>
        <w:jc w:val="both"/>
        <w:rPr>
          <w:rFonts w:ascii="Times New Roman" w:hAnsi="Times New Roman" w:cs="Times New Roman"/>
          <w:sz w:val="24"/>
          <w:szCs w:val="24"/>
        </w:rPr>
      </w:pPr>
    </w:p>
    <w:p w14:paraId="003A2583" w14:textId="77777777" w:rsidR="00BA3DC3" w:rsidRDefault="00BA3DC3" w:rsidP="007A37D8">
      <w:pPr>
        <w:jc w:val="both"/>
        <w:rPr>
          <w:rFonts w:ascii="Times New Roman" w:hAnsi="Times New Roman" w:cs="Times New Roman"/>
          <w:sz w:val="24"/>
          <w:szCs w:val="24"/>
        </w:rPr>
      </w:pPr>
    </w:p>
    <w:p w14:paraId="7872AB33" w14:textId="77777777" w:rsidR="00BA3DC3" w:rsidRDefault="00BA3DC3" w:rsidP="007A37D8">
      <w:pPr>
        <w:jc w:val="both"/>
        <w:rPr>
          <w:rFonts w:ascii="Times New Roman" w:hAnsi="Times New Roman" w:cs="Times New Roman"/>
          <w:sz w:val="24"/>
          <w:szCs w:val="24"/>
        </w:rPr>
      </w:pPr>
    </w:p>
    <w:p w14:paraId="5047DA44" w14:textId="77777777" w:rsidR="00BA3DC3" w:rsidRDefault="00BA3DC3" w:rsidP="007A37D8">
      <w:pPr>
        <w:jc w:val="both"/>
        <w:rPr>
          <w:rFonts w:ascii="Times New Roman" w:hAnsi="Times New Roman" w:cs="Times New Roman"/>
          <w:sz w:val="24"/>
          <w:szCs w:val="24"/>
        </w:rPr>
      </w:pPr>
    </w:p>
    <w:p w14:paraId="17D717FE" w14:textId="77777777" w:rsidR="00BA3DC3" w:rsidRDefault="00BA3DC3" w:rsidP="007A37D8">
      <w:pPr>
        <w:jc w:val="both"/>
        <w:rPr>
          <w:rFonts w:ascii="Times New Roman" w:hAnsi="Times New Roman" w:cs="Times New Roman"/>
          <w:sz w:val="24"/>
          <w:szCs w:val="24"/>
        </w:rPr>
      </w:pPr>
    </w:p>
    <w:p w14:paraId="3165C910" w14:textId="77777777" w:rsidR="00BA3DC3" w:rsidRDefault="00BA3DC3" w:rsidP="007A37D8">
      <w:pPr>
        <w:jc w:val="both"/>
        <w:rPr>
          <w:rFonts w:ascii="Times New Roman" w:hAnsi="Times New Roman" w:cs="Times New Roman"/>
          <w:sz w:val="24"/>
          <w:szCs w:val="24"/>
        </w:rPr>
      </w:pPr>
    </w:p>
    <w:p w14:paraId="165FA31B" w14:textId="77777777" w:rsidR="00BA3DC3" w:rsidRDefault="00BA3DC3" w:rsidP="007A37D8">
      <w:pPr>
        <w:jc w:val="both"/>
        <w:rPr>
          <w:rFonts w:ascii="Times New Roman" w:hAnsi="Times New Roman" w:cs="Times New Roman"/>
          <w:sz w:val="24"/>
          <w:szCs w:val="24"/>
        </w:rPr>
      </w:pPr>
    </w:p>
    <w:p w14:paraId="3559E72D" w14:textId="77777777" w:rsidR="00BA3DC3" w:rsidRDefault="00BA3DC3" w:rsidP="007A37D8">
      <w:pPr>
        <w:jc w:val="both"/>
        <w:rPr>
          <w:rFonts w:ascii="Times New Roman" w:hAnsi="Times New Roman" w:cs="Times New Roman"/>
          <w:sz w:val="24"/>
          <w:szCs w:val="24"/>
        </w:rPr>
      </w:pPr>
    </w:p>
    <w:p w14:paraId="74AD2813" w14:textId="77777777" w:rsidR="00BA3DC3" w:rsidRDefault="00BA3DC3" w:rsidP="007A37D8">
      <w:pPr>
        <w:jc w:val="both"/>
        <w:rPr>
          <w:rFonts w:ascii="Times New Roman" w:hAnsi="Times New Roman" w:cs="Times New Roman"/>
          <w:sz w:val="24"/>
          <w:szCs w:val="24"/>
        </w:rPr>
      </w:pPr>
    </w:p>
    <w:p w14:paraId="122975B8" w14:textId="77777777" w:rsidR="00BA3DC3" w:rsidRDefault="00BA3DC3" w:rsidP="007A37D8">
      <w:pPr>
        <w:jc w:val="both"/>
        <w:rPr>
          <w:rFonts w:ascii="Times New Roman" w:hAnsi="Times New Roman" w:cs="Times New Roman"/>
          <w:sz w:val="24"/>
          <w:szCs w:val="24"/>
        </w:rPr>
      </w:pPr>
    </w:p>
    <w:p w14:paraId="1A7CD871" w14:textId="77777777" w:rsidR="00BA3DC3" w:rsidRDefault="00BA3DC3" w:rsidP="007A37D8">
      <w:pPr>
        <w:jc w:val="both"/>
        <w:rPr>
          <w:rFonts w:ascii="Times New Roman" w:hAnsi="Times New Roman" w:cs="Times New Roman"/>
          <w:sz w:val="24"/>
          <w:szCs w:val="24"/>
        </w:rPr>
      </w:pPr>
    </w:p>
    <w:p w14:paraId="79F8A404" w14:textId="77777777" w:rsidR="00BA3DC3" w:rsidRDefault="00BA3DC3" w:rsidP="007A37D8">
      <w:pPr>
        <w:jc w:val="both"/>
        <w:rPr>
          <w:rFonts w:ascii="Times New Roman" w:hAnsi="Times New Roman" w:cs="Times New Roman"/>
          <w:sz w:val="24"/>
          <w:szCs w:val="24"/>
        </w:rPr>
      </w:pPr>
    </w:p>
    <w:p w14:paraId="2C4751A2" w14:textId="77777777" w:rsidR="00BA3DC3" w:rsidRDefault="00BA3DC3" w:rsidP="007A37D8">
      <w:pPr>
        <w:jc w:val="both"/>
        <w:rPr>
          <w:rFonts w:ascii="Times New Roman" w:hAnsi="Times New Roman" w:cs="Times New Roman"/>
          <w:sz w:val="24"/>
          <w:szCs w:val="24"/>
        </w:rPr>
      </w:pPr>
    </w:p>
    <w:p w14:paraId="542CB11A" w14:textId="77777777" w:rsidR="00BA3DC3" w:rsidRDefault="00BA3DC3" w:rsidP="007A37D8">
      <w:pPr>
        <w:jc w:val="both"/>
        <w:rPr>
          <w:rFonts w:ascii="Times New Roman" w:hAnsi="Times New Roman" w:cs="Times New Roman"/>
          <w:sz w:val="24"/>
          <w:szCs w:val="24"/>
        </w:rPr>
      </w:pPr>
    </w:p>
    <w:p w14:paraId="0CF59084" w14:textId="77777777" w:rsidR="00193F98" w:rsidRDefault="00193F98" w:rsidP="007A37D8">
      <w:pPr>
        <w:jc w:val="both"/>
        <w:rPr>
          <w:rFonts w:ascii="Times New Roman" w:hAnsi="Times New Roman" w:cs="Times New Roman"/>
          <w:sz w:val="24"/>
          <w:szCs w:val="24"/>
        </w:rPr>
      </w:pPr>
    </w:p>
    <w:p w14:paraId="2FDFB16B" w14:textId="77777777" w:rsidR="00193F98" w:rsidRDefault="00193F98" w:rsidP="007A37D8">
      <w:pPr>
        <w:jc w:val="both"/>
        <w:rPr>
          <w:rFonts w:ascii="Times New Roman" w:hAnsi="Times New Roman" w:cs="Times New Roman"/>
          <w:sz w:val="24"/>
          <w:szCs w:val="24"/>
        </w:rPr>
      </w:pPr>
    </w:p>
    <w:p w14:paraId="094A8D40" w14:textId="77777777" w:rsidR="00193F98" w:rsidRDefault="00193F98" w:rsidP="007A37D8">
      <w:pPr>
        <w:jc w:val="both"/>
        <w:rPr>
          <w:rFonts w:ascii="Times New Roman" w:hAnsi="Times New Roman" w:cs="Times New Roman"/>
          <w:sz w:val="24"/>
          <w:szCs w:val="24"/>
        </w:rPr>
      </w:pPr>
    </w:p>
    <w:p w14:paraId="4A0A664D" w14:textId="77777777" w:rsidR="00193F98" w:rsidRDefault="00193F98" w:rsidP="007A37D8">
      <w:pPr>
        <w:jc w:val="both"/>
        <w:rPr>
          <w:rFonts w:ascii="Times New Roman" w:hAnsi="Times New Roman" w:cs="Times New Roman"/>
          <w:sz w:val="24"/>
          <w:szCs w:val="24"/>
        </w:rPr>
      </w:pPr>
    </w:p>
    <w:p w14:paraId="7D5CD145" w14:textId="77777777" w:rsidR="00193F98" w:rsidRDefault="00193F98" w:rsidP="007A37D8">
      <w:pPr>
        <w:jc w:val="both"/>
        <w:rPr>
          <w:rFonts w:ascii="Times New Roman" w:hAnsi="Times New Roman" w:cs="Times New Roman"/>
          <w:sz w:val="24"/>
          <w:szCs w:val="24"/>
        </w:rPr>
      </w:pPr>
    </w:p>
    <w:p w14:paraId="4E216BF2" w14:textId="77777777" w:rsidR="00193F98" w:rsidRDefault="00193F98" w:rsidP="007A37D8">
      <w:pPr>
        <w:jc w:val="both"/>
        <w:rPr>
          <w:rFonts w:ascii="Times New Roman" w:hAnsi="Times New Roman" w:cs="Times New Roman"/>
          <w:sz w:val="24"/>
          <w:szCs w:val="24"/>
        </w:rPr>
      </w:pPr>
    </w:p>
    <w:p w14:paraId="2129372A" w14:textId="77777777" w:rsidR="00193F98" w:rsidRDefault="00193F98" w:rsidP="007A37D8">
      <w:pPr>
        <w:jc w:val="both"/>
        <w:rPr>
          <w:rFonts w:ascii="Times New Roman" w:hAnsi="Times New Roman" w:cs="Times New Roman"/>
          <w:sz w:val="24"/>
          <w:szCs w:val="24"/>
        </w:rPr>
      </w:pPr>
    </w:p>
    <w:p w14:paraId="45BCD04F" w14:textId="77777777" w:rsidR="00193F98" w:rsidRDefault="00193F98" w:rsidP="007A37D8">
      <w:pPr>
        <w:jc w:val="both"/>
        <w:rPr>
          <w:rFonts w:ascii="Times New Roman" w:hAnsi="Times New Roman" w:cs="Times New Roman"/>
          <w:sz w:val="24"/>
          <w:szCs w:val="24"/>
        </w:rPr>
      </w:pPr>
    </w:p>
    <w:p w14:paraId="752DF29C" w14:textId="77777777" w:rsidR="00193F98" w:rsidRPr="00324A75" w:rsidRDefault="00193F98" w:rsidP="007A37D8">
      <w:pPr>
        <w:jc w:val="both"/>
        <w:rPr>
          <w:rFonts w:ascii="Times New Roman" w:hAnsi="Times New Roman" w:cs="Times New Roman"/>
          <w:sz w:val="24"/>
          <w:szCs w:val="24"/>
        </w:rPr>
      </w:pPr>
    </w:p>
    <w:p w14:paraId="2323EFF1" w14:textId="77777777" w:rsidR="0076322D" w:rsidRPr="00324A75" w:rsidRDefault="0076322D" w:rsidP="007A37D8">
      <w:pPr>
        <w:jc w:val="both"/>
        <w:rPr>
          <w:rFonts w:ascii="Times New Roman" w:hAnsi="Times New Roman" w:cs="Times New Roman"/>
          <w:sz w:val="24"/>
          <w:szCs w:val="24"/>
        </w:rPr>
      </w:pPr>
    </w:p>
    <w:p w14:paraId="645CDD1C" w14:textId="5A59B9AC" w:rsidR="0076322D" w:rsidRPr="00BA3DC3" w:rsidRDefault="0076322D" w:rsidP="00BA3DC3">
      <w:pPr>
        <w:jc w:val="center"/>
        <w:rPr>
          <w:rFonts w:ascii="Times New Roman" w:hAnsi="Times New Roman" w:cs="Times New Roman"/>
          <w:b/>
          <w:bCs/>
          <w:sz w:val="40"/>
          <w:szCs w:val="40"/>
        </w:rPr>
      </w:pPr>
      <w:r w:rsidRPr="00BA3DC3">
        <w:rPr>
          <w:rFonts w:ascii="Times New Roman" w:hAnsi="Times New Roman" w:cs="Times New Roman"/>
          <w:b/>
          <w:bCs/>
          <w:sz w:val="40"/>
          <w:szCs w:val="40"/>
        </w:rPr>
        <w:t>CHAPTER 3</w:t>
      </w:r>
      <w:r w:rsidRPr="00BA3DC3">
        <w:rPr>
          <w:rFonts w:ascii="Times New Roman" w:hAnsi="Times New Roman" w:cs="Times New Roman"/>
          <w:b/>
          <w:bCs/>
          <w:sz w:val="40"/>
          <w:szCs w:val="40"/>
        </w:rPr>
        <w:br/>
        <w:t>REQUIREMENTS AND ITS ANALYSIS</w:t>
      </w:r>
    </w:p>
    <w:p w14:paraId="6BF67FA5" w14:textId="77777777" w:rsidR="0076322D" w:rsidRPr="00324A75" w:rsidRDefault="0076322D" w:rsidP="007A37D8">
      <w:pPr>
        <w:jc w:val="both"/>
        <w:rPr>
          <w:rFonts w:ascii="Times New Roman" w:hAnsi="Times New Roman" w:cs="Times New Roman"/>
          <w:b/>
          <w:bCs/>
          <w:sz w:val="32"/>
          <w:szCs w:val="32"/>
        </w:rPr>
      </w:pPr>
    </w:p>
    <w:p w14:paraId="4AB68320" w14:textId="51930FF4" w:rsidR="00500493" w:rsidRPr="00BA3DC3" w:rsidRDefault="0076322D"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3.1 Problem Definition</w:t>
      </w:r>
    </w:p>
    <w:p w14:paraId="36FD70E4" w14:textId="38F82420" w:rsidR="00500493" w:rsidRPr="000B58DE" w:rsidRDefault="0076322D" w:rsidP="007A37D8">
      <w:pPr>
        <w:jc w:val="both"/>
        <w:rPr>
          <w:rFonts w:ascii="Times New Roman" w:hAnsi="Times New Roman" w:cs="Times New Roman"/>
          <w:sz w:val="24"/>
          <w:szCs w:val="24"/>
        </w:rPr>
      </w:pPr>
      <w:r w:rsidRPr="00500493">
        <w:rPr>
          <w:rFonts w:ascii="Times New Roman" w:hAnsi="Times New Roman" w:cs="Times New Roman"/>
          <w:sz w:val="24"/>
          <w:szCs w:val="24"/>
        </w:rPr>
        <w:t xml:space="preserve">The campus </w:t>
      </w:r>
      <w:proofErr w:type="gramStart"/>
      <w:r w:rsidRPr="00500493">
        <w:rPr>
          <w:rFonts w:ascii="Times New Roman" w:hAnsi="Times New Roman" w:cs="Times New Roman"/>
          <w:sz w:val="24"/>
          <w:szCs w:val="24"/>
        </w:rPr>
        <w:t>connect</w:t>
      </w:r>
      <w:proofErr w:type="gramEnd"/>
      <w:r w:rsidRPr="00500493">
        <w:rPr>
          <w:rFonts w:ascii="Times New Roman" w:hAnsi="Times New Roman" w:cs="Times New Roman"/>
          <w:sz w:val="24"/>
          <w:szCs w:val="24"/>
        </w:rPr>
        <w:t xml:space="preserve"> app add</w:t>
      </w:r>
      <w:r w:rsidR="003C0082" w:rsidRPr="00500493">
        <w:rPr>
          <w:rFonts w:ascii="Times New Roman" w:hAnsi="Times New Roman" w:cs="Times New Roman"/>
          <w:sz w:val="24"/>
          <w:szCs w:val="24"/>
        </w:rPr>
        <w:t>r</w:t>
      </w:r>
      <w:r w:rsidRPr="00500493">
        <w:rPr>
          <w:rFonts w:ascii="Times New Roman" w:hAnsi="Times New Roman" w:cs="Times New Roman"/>
          <w:sz w:val="24"/>
          <w:szCs w:val="24"/>
        </w:rPr>
        <w:t xml:space="preserve">esses the limitations </w:t>
      </w:r>
      <w:r w:rsidR="003C0082" w:rsidRPr="00500493">
        <w:rPr>
          <w:rFonts w:ascii="Times New Roman" w:hAnsi="Times New Roman" w:cs="Times New Roman"/>
          <w:sz w:val="24"/>
          <w:szCs w:val="24"/>
        </w:rPr>
        <w:t xml:space="preserve">of traditional communication methods in educational institutions. It aims to overcome barriers to open expression and effective communication among </w:t>
      </w:r>
      <w:proofErr w:type="gramStart"/>
      <w:r w:rsidR="003C0082" w:rsidRPr="00500493">
        <w:rPr>
          <w:rFonts w:ascii="Times New Roman" w:hAnsi="Times New Roman" w:cs="Times New Roman"/>
          <w:sz w:val="24"/>
          <w:szCs w:val="24"/>
        </w:rPr>
        <w:t>students</w:t>
      </w:r>
      <w:proofErr w:type="gramEnd"/>
      <w:r w:rsidR="003C0082" w:rsidRPr="00500493">
        <w:rPr>
          <w:rFonts w:ascii="Times New Roman" w:hAnsi="Times New Roman" w:cs="Times New Roman"/>
          <w:sz w:val="24"/>
          <w:szCs w:val="24"/>
        </w:rPr>
        <w:t xml:space="preserve"> faculty and staff by providing a centralized platform the app facilitate seamless interaction </w:t>
      </w:r>
      <w:r w:rsidR="007E11C7" w:rsidRPr="00500493">
        <w:rPr>
          <w:rFonts w:ascii="Times New Roman" w:hAnsi="Times New Roman" w:cs="Times New Roman"/>
          <w:sz w:val="24"/>
          <w:szCs w:val="24"/>
        </w:rPr>
        <w:t>through messaging and video calling features additionally, it enables anonymous feedback promoting honesty and transparency in dialogue. Integration of AI technology further enhances productivity by assisting users in generating content efficiently. Ultimately the app seeks to foster a supportive and engaging campus environment by promoting communication collaboration and transparency.</w:t>
      </w:r>
    </w:p>
    <w:p w14:paraId="62B11D81" w14:textId="11D7F7DC" w:rsidR="00500493" w:rsidRPr="00BA3DC3" w:rsidRDefault="007E11C7"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3.1.1 Sub-Systems</w:t>
      </w:r>
    </w:p>
    <w:p w14:paraId="7CBDC9B1" w14:textId="762231C0" w:rsidR="007E11C7" w:rsidRPr="00500493" w:rsidRDefault="007E11C7"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 Login/Registration</w:t>
      </w:r>
    </w:p>
    <w:p w14:paraId="5FEFF57E" w14:textId="62ADD5A8" w:rsidR="007E11C7" w:rsidRPr="00500493" w:rsidRDefault="007E11C7" w:rsidP="00BA3DC3">
      <w:pPr>
        <w:ind w:left="1440"/>
        <w:jc w:val="both"/>
        <w:rPr>
          <w:rFonts w:ascii="Times New Roman" w:hAnsi="Times New Roman" w:cs="Times New Roman"/>
          <w:sz w:val="24"/>
          <w:szCs w:val="24"/>
        </w:rPr>
      </w:pPr>
      <w:r w:rsidRPr="00500493">
        <w:rPr>
          <w:rFonts w:ascii="Times New Roman" w:hAnsi="Times New Roman" w:cs="Times New Roman"/>
          <w:sz w:val="24"/>
          <w:szCs w:val="24"/>
        </w:rPr>
        <w:t>a</w:t>
      </w:r>
      <w:r w:rsidR="00F84C20" w:rsidRPr="00500493">
        <w:rPr>
          <w:rFonts w:ascii="Times New Roman" w:hAnsi="Times New Roman" w:cs="Times New Roman"/>
          <w:sz w:val="24"/>
          <w:szCs w:val="24"/>
        </w:rPr>
        <w:t xml:space="preserve">. </w:t>
      </w:r>
      <w:r w:rsidRPr="00500493">
        <w:rPr>
          <w:rFonts w:ascii="Times New Roman" w:hAnsi="Times New Roman" w:cs="Times New Roman"/>
          <w:sz w:val="24"/>
          <w:szCs w:val="24"/>
        </w:rPr>
        <w:t>The users would have to register for the first time.</w:t>
      </w:r>
    </w:p>
    <w:p w14:paraId="6802D81C" w14:textId="215866F8" w:rsidR="007E11C7" w:rsidRPr="00500493" w:rsidRDefault="007E11C7" w:rsidP="00BA3DC3">
      <w:pPr>
        <w:ind w:left="1440"/>
        <w:jc w:val="both"/>
        <w:rPr>
          <w:rFonts w:ascii="Times New Roman" w:hAnsi="Times New Roman" w:cs="Times New Roman"/>
          <w:sz w:val="24"/>
          <w:szCs w:val="24"/>
        </w:rPr>
      </w:pPr>
      <w:r w:rsidRPr="00500493">
        <w:rPr>
          <w:rFonts w:ascii="Times New Roman" w:hAnsi="Times New Roman" w:cs="Times New Roman"/>
          <w:sz w:val="24"/>
          <w:szCs w:val="24"/>
        </w:rPr>
        <w:t xml:space="preserve">b. Once the user </w:t>
      </w:r>
      <w:proofErr w:type="gramStart"/>
      <w:r w:rsidRPr="00500493">
        <w:rPr>
          <w:rFonts w:ascii="Times New Roman" w:hAnsi="Times New Roman" w:cs="Times New Roman"/>
          <w:sz w:val="24"/>
          <w:szCs w:val="24"/>
        </w:rPr>
        <w:t>are</w:t>
      </w:r>
      <w:proofErr w:type="gramEnd"/>
      <w:r w:rsidRPr="00500493">
        <w:rPr>
          <w:rFonts w:ascii="Times New Roman" w:hAnsi="Times New Roman" w:cs="Times New Roman"/>
          <w:sz w:val="24"/>
          <w:szCs w:val="24"/>
        </w:rPr>
        <w:t xml:space="preserve"> registered successfully and authentication they can access the rest of the app.</w:t>
      </w:r>
    </w:p>
    <w:p w14:paraId="223EA25F" w14:textId="254C5BD6" w:rsidR="00500493" w:rsidRPr="00500493" w:rsidRDefault="007E11C7" w:rsidP="00BA3DC3">
      <w:pPr>
        <w:ind w:left="1440"/>
        <w:jc w:val="both"/>
        <w:rPr>
          <w:rFonts w:ascii="Times New Roman" w:hAnsi="Times New Roman" w:cs="Times New Roman"/>
          <w:sz w:val="24"/>
          <w:szCs w:val="24"/>
        </w:rPr>
      </w:pPr>
      <w:r w:rsidRPr="00500493">
        <w:rPr>
          <w:rFonts w:ascii="Times New Roman" w:hAnsi="Times New Roman" w:cs="Times New Roman"/>
          <w:sz w:val="24"/>
          <w:szCs w:val="24"/>
        </w:rPr>
        <w:t xml:space="preserve">c. Once logged </w:t>
      </w:r>
      <w:proofErr w:type="gramStart"/>
      <w:r w:rsidRPr="00500493">
        <w:rPr>
          <w:rFonts w:ascii="Times New Roman" w:hAnsi="Times New Roman" w:cs="Times New Roman"/>
          <w:sz w:val="24"/>
          <w:szCs w:val="24"/>
        </w:rPr>
        <w:t>In</w:t>
      </w:r>
      <w:proofErr w:type="gramEnd"/>
      <w:r w:rsidRPr="00500493">
        <w:rPr>
          <w:rFonts w:ascii="Times New Roman" w:hAnsi="Times New Roman" w:cs="Times New Roman"/>
          <w:sz w:val="24"/>
          <w:szCs w:val="24"/>
        </w:rPr>
        <w:t xml:space="preserve"> the user don’t need to log in every time they wish to use the app i.e. they remains logged in unless they explic</w:t>
      </w:r>
      <w:r w:rsidR="00F84C20" w:rsidRPr="00500493">
        <w:rPr>
          <w:rFonts w:ascii="Times New Roman" w:hAnsi="Times New Roman" w:cs="Times New Roman"/>
          <w:sz w:val="24"/>
          <w:szCs w:val="24"/>
        </w:rPr>
        <w:t>itly log out.</w:t>
      </w:r>
    </w:p>
    <w:p w14:paraId="006B26BC" w14:textId="28ED1A03" w:rsidR="00F84C20" w:rsidRPr="00500493" w:rsidRDefault="00F84C20"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II. Profile Management</w:t>
      </w:r>
    </w:p>
    <w:p w14:paraId="595C0E28" w14:textId="2E2BCF9E" w:rsidR="00500493" w:rsidRPr="00BA3DC3" w:rsidRDefault="00F84C20" w:rsidP="00BA3DC3">
      <w:pPr>
        <w:pStyle w:val="ListParagraph"/>
        <w:numPr>
          <w:ilvl w:val="0"/>
          <w:numId w:val="2"/>
        </w:numPr>
        <w:ind w:left="1440"/>
        <w:jc w:val="both"/>
        <w:rPr>
          <w:rFonts w:ascii="Times New Roman" w:hAnsi="Times New Roman" w:cs="Times New Roman"/>
          <w:sz w:val="24"/>
          <w:szCs w:val="24"/>
        </w:rPr>
      </w:pPr>
      <w:r w:rsidRPr="00500493">
        <w:rPr>
          <w:rFonts w:ascii="Times New Roman" w:hAnsi="Times New Roman" w:cs="Times New Roman"/>
          <w:sz w:val="24"/>
          <w:szCs w:val="24"/>
        </w:rPr>
        <w:t>The users can view their information and also edit it.</w:t>
      </w:r>
    </w:p>
    <w:p w14:paraId="14C3A380" w14:textId="5028EAEE" w:rsidR="00F84C20" w:rsidRPr="00500493" w:rsidRDefault="00F84C20"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III. Share Post/Blogs</w:t>
      </w:r>
    </w:p>
    <w:p w14:paraId="4DD3E488" w14:textId="52CA99B2" w:rsidR="00F84C20" w:rsidRPr="00500493" w:rsidRDefault="00F84C20" w:rsidP="00BA3DC3">
      <w:pPr>
        <w:pStyle w:val="ListParagraph"/>
        <w:numPr>
          <w:ilvl w:val="0"/>
          <w:numId w:val="3"/>
        </w:numPr>
        <w:ind w:left="1440"/>
        <w:jc w:val="both"/>
        <w:rPr>
          <w:rFonts w:ascii="Times New Roman" w:hAnsi="Times New Roman" w:cs="Times New Roman"/>
          <w:sz w:val="24"/>
          <w:szCs w:val="24"/>
        </w:rPr>
      </w:pPr>
      <w:r w:rsidRPr="00500493">
        <w:rPr>
          <w:rFonts w:ascii="Times New Roman" w:hAnsi="Times New Roman" w:cs="Times New Roman"/>
          <w:sz w:val="24"/>
          <w:szCs w:val="24"/>
        </w:rPr>
        <w:t>Campus Connect app lets you instantly share your blogs with peers sparking instant engagement</w:t>
      </w:r>
    </w:p>
    <w:p w14:paraId="58D9ADF9" w14:textId="13E5A494" w:rsidR="00500493" w:rsidRPr="00BA3DC3" w:rsidRDefault="00F84C20" w:rsidP="00BA3DC3">
      <w:pPr>
        <w:pStyle w:val="ListParagraph"/>
        <w:numPr>
          <w:ilvl w:val="0"/>
          <w:numId w:val="3"/>
        </w:numPr>
        <w:ind w:left="1440"/>
        <w:jc w:val="both"/>
        <w:rPr>
          <w:rFonts w:ascii="Times New Roman" w:hAnsi="Times New Roman" w:cs="Times New Roman"/>
          <w:sz w:val="24"/>
          <w:szCs w:val="24"/>
        </w:rPr>
      </w:pPr>
      <w:r w:rsidRPr="00500493">
        <w:rPr>
          <w:rFonts w:ascii="Times New Roman" w:hAnsi="Times New Roman" w:cs="Times New Roman"/>
          <w:sz w:val="24"/>
          <w:szCs w:val="24"/>
        </w:rPr>
        <w:t>With a simple interface posting on campus connect is a breeze enable seamless sharing of your ideas.</w:t>
      </w:r>
    </w:p>
    <w:p w14:paraId="013AC82E" w14:textId="7D4D2E55" w:rsidR="00F84C20" w:rsidRPr="00500493" w:rsidRDefault="00F84C20"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IV. Engage with blogs (Like and Comments)</w:t>
      </w:r>
    </w:p>
    <w:p w14:paraId="76075864" w14:textId="02C6CF3B" w:rsidR="00CE1CC5" w:rsidRPr="00500493" w:rsidRDefault="00F84C20" w:rsidP="00BA3DC3">
      <w:pPr>
        <w:pStyle w:val="ListParagraph"/>
        <w:numPr>
          <w:ilvl w:val="0"/>
          <w:numId w:val="4"/>
        </w:numPr>
        <w:ind w:left="1440"/>
        <w:jc w:val="both"/>
        <w:rPr>
          <w:rFonts w:ascii="Times New Roman" w:hAnsi="Times New Roman" w:cs="Times New Roman"/>
          <w:sz w:val="24"/>
          <w:szCs w:val="24"/>
        </w:rPr>
      </w:pPr>
      <w:r w:rsidRPr="00500493">
        <w:rPr>
          <w:rFonts w:ascii="Times New Roman" w:hAnsi="Times New Roman" w:cs="Times New Roman"/>
          <w:sz w:val="24"/>
          <w:szCs w:val="24"/>
        </w:rPr>
        <w:t xml:space="preserve">Users can interact with blogs by liking and commenting </w:t>
      </w:r>
      <w:r w:rsidR="00CE1CC5" w:rsidRPr="00500493">
        <w:rPr>
          <w:rFonts w:ascii="Times New Roman" w:hAnsi="Times New Roman" w:cs="Times New Roman"/>
          <w:sz w:val="24"/>
          <w:szCs w:val="24"/>
        </w:rPr>
        <w:t>fostering dynamic discussion.</w:t>
      </w:r>
    </w:p>
    <w:p w14:paraId="532A6789" w14:textId="01AF47D8" w:rsidR="00500493" w:rsidRPr="00BA3DC3" w:rsidRDefault="00CE1CC5" w:rsidP="00BA3DC3">
      <w:pPr>
        <w:pStyle w:val="ListParagraph"/>
        <w:numPr>
          <w:ilvl w:val="0"/>
          <w:numId w:val="4"/>
        </w:numPr>
        <w:ind w:left="1440"/>
        <w:jc w:val="both"/>
        <w:rPr>
          <w:rFonts w:ascii="Times New Roman" w:hAnsi="Times New Roman" w:cs="Times New Roman"/>
          <w:sz w:val="24"/>
          <w:szCs w:val="24"/>
        </w:rPr>
      </w:pPr>
      <w:r w:rsidRPr="00500493">
        <w:rPr>
          <w:rFonts w:ascii="Times New Roman" w:hAnsi="Times New Roman" w:cs="Times New Roman"/>
          <w:sz w:val="24"/>
          <w:szCs w:val="24"/>
        </w:rPr>
        <w:t>Express your view with just click or a comment making feedback easy and immediate.</w:t>
      </w:r>
    </w:p>
    <w:p w14:paraId="0FD2E414" w14:textId="12609D0E" w:rsidR="00CE1CC5" w:rsidRPr="00500493" w:rsidRDefault="00CE1CC5"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V. Communication(messaging)</w:t>
      </w:r>
    </w:p>
    <w:p w14:paraId="1C5DB060" w14:textId="7DF6F8A4" w:rsidR="00CE1CC5" w:rsidRPr="00500493" w:rsidRDefault="00CE1CC5" w:rsidP="00BA3DC3">
      <w:pPr>
        <w:ind w:left="720"/>
        <w:jc w:val="both"/>
        <w:rPr>
          <w:rFonts w:ascii="Times New Roman" w:hAnsi="Times New Roman" w:cs="Times New Roman"/>
          <w:sz w:val="24"/>
          <w:szCs w:val="24"/>
        </w:rPr>
      </w:pPr>
      <w:r w:rsidRPr="00500493">
        <w:rPr>
          <w:rFonts w:ascii="Times New Roman" w:hAnsi="Times New Roman" w:cs="Times New Roman"/>
          <w:sz w:val="24"/>
          <w:szCs w:val="24"/>
        </w:rPr>
        <w:t xml:space="preserve">        a.  Chat one-on-on or in groups for discussion and collaboration.</w:t>
      </w:r>
    </w:p>
    <w:p w14:paraId="4E875621" w14:textId="1FAB008E" w:rsidR="00CE1CC5" w:rsidRPr="00500493" w:rsidRDefault="00CE1CC5" w:rsidP="00BA3DC3">
      <w:pPr>
        <w:ind w:left="720"/>
        <w:jc w:val="both"/>
        <w:rPr>
          <w:rFonts w:ascii="Times New Roman" w:hAnsi="Times New Roman" w:cs="Times New Roman"/>
          <w:sz w:val="24"/>
          <w:szCs w:val="24"/>
        </w:rPr>
      </w:pPr>
      <w:r w:rsidRPr="00500493">
        <w:rPr>
          <w:rFonts w:ascii="Times New Roman" w:hAnsi="Times New Roman" w:cs="Times New Roman"/>
          <w:sz w:val="24"/>
          <w:szCs w:val="24"/>
        </w:rPr>
        <w:t xml:space="preserve">        b.  Share images videos and documents within conversation.</w:t>
      </w:r>
    </w:p>
    <w:p w14:paraId="5B2CB24F" w14:textId="3C63D12E" w:rsidR="00500493" w:rsidRPr="00500493" w:rsidRDefault="00CE1CC5" w:rsidP="00BA3DC3">
      <w:pPr>
        <w:ind w:left="720"/>
        <w:jc w:val="both"/>
        <w:rPr>
          <w:rFonts w:ascii="Times New Roman" w:hAnsi="Times New Roman" w:cs="Times New Roman"/>
          <w:sz w:val="24"/>
          <w:szCs w:val="24"/>
        </w:rPr>
      </w:pPr>
      <w:r w:rsidRPr="00500493">
        <w:rPr>
          <w:rFonts w:ascii="Times New Roman" w:hAnsi="Times New Roman" w:cs="Times New Roman"/>
          <w:sz w:val="24"/>
          <w:szCs w:val="24"/>
        </w:rPr>
        <w:t xml:space="preserve">        c. Using search functionality you can easily find past conversation and information.</w:t>
      </w:r>
    </w:p>
    <w:p w14:paraId="6E06BF66" w14:textId="0AC7C1DE" w:rsidR="00CE1CC5" w:rsidRPr="00500493" w:rsidRDefault="00CE1CC5" w:rsidP="00BA3DC3">
      <w:pPr>
        <w:ind w:left="720"/>
        <w:jc w:val="both"/>
        <w:rPr>
          <w:rFonts w:ascii="Times New Roman" w:hAnsi="Times New Roman" w:cs="Times New Roman"/>
          <w:b/>
          <w:bCs/>
          <w:sz w:val="28"/>
          <w:szCs w:val="28"/>
        </w:rPr>
      </w:pPr>
      <w:r w:rsidRPr="00500493">
        <w:rPr>
          <w:rFonts w:ascii="Times New Roman" w:hAnsi="Times New Roman" w:cs="Times New Roman"/>
          <w:b/>
          <w:bCs/>
          <w:sz w:val="28"/>
          <w:szCs w:val="28"/>
        </w:rPr>
        <w:t>VI. View/Explore Blogs</w:t>
      </w:r>
    </w:p>
    <w:p w14:paraId="3C3BC60F" w14:textId="1AB87264" w:rsidR="00CE1CC5" w:rsidRPr="00500493" w:rsidRDefault="00CE1CC5" w:rsidP="00BA3DC3">
      <w:pPr>
        <w:pStyle w:val="ListParagraph"/>
        <w:numPr>
          <w:ilvl w:val="0"/>
          <w:numId w:val="5"/>
        </w:numPr>
        <w:ind w:left="1440"/>
        <w:jc w:val="both"/>
        <w:rPr>
          <w:rFonts w:ascii="Times New Roman" w:hAnsi="Times New Roman" w:cs="Times New Roman"/>
          <w:sz w:val="24"/>
          <w:szCs w:val="24"/>
        </w:rPr>
      </w:pPr>
      <w:r w:rsidRPr="00500493">
        <w:rPr>
          <w:rFonts w:ascii="Times New Roman" w:hAnsi="Times New Roman" w:cs="Times New Roman"/>
          <w:sz w:val="24"/>
          <w:szCs w:val="24"/>
        </w:rPr>
        <w:t>Explore a diverse range of blogs</w:t>
      </w:r>
    </w:p>
    <w:p w14:paraId="3C192C39" w14:textId="1C0192DB" w:rsidR="00A7511B" w:rsidRPr="00BA3DC3" w:rsidRDefault="00CE1CC5" w:rsidP="00BA3DC3">
      <w:pPr>
        <w:pStyle w:val="ListParagraph"/>
        <w:numPr>
          <w:ilvl w:val="0"/>
          <w:numId w:val="5"/>
        </w:numPr>
        <w:ind w:left="1440"/>
        <w:jc w:val="both"/>
        <w:rPr>
          <w:rFonts w:ascii="Times New Roman" w:hAnsi="Times New Roman" w:cs="Times New Roman"/>
          <w:sz w:val="24"/>
          <w:szCs w:val="24"/>
        </w:rPr>
      </w:pPr>
      <w:r w:rsidRPr="00500493">
        <w:rPr>
          <w:rFonts w:ascii="Times New Roman" w:hAnsi="Times New Roman" w:cs="Times New Roman"/>
          <w:sz w:val="24"/>
          <w:szCs w:val="24"/>
        </w:rPr>
        <w:t>Quickly find relevant blogs through search and filters.</w:t>
      </w:r>
    </w:p>
    <w:p w14:paraId="417DD5F1" w14:textId="781A3F1F" w:rsidR="00CE1CC5" w:rsidRPr="00A7511B" w:rsidRDefault="00CE1CC5" w:rsidP="00BA3DC3">
      <w:pPr>
        <w:ind w:left="720"/>
        <w:jc w:val="both"/>
        <w:rPr>
          <w:rFonts w:ascii="Times New Roman" w:hAnsi="Times New Roman" w:cs="Times New Roman"/>
          <w:b/>
          <w:bCs/>
          <w:sz w:val="28"/>
          <w:szCs w:val="28"/>
        </w:rPr>
      </w:pPr>
      <w:r w:rsidRPr="00A7511B">
        <w:rPr>
          <w:rFonts w:ascii="Times New Roman" w:hAnsi="Times New Roman" w:cs="Times New Roman"/>
          <w:b/>
          <w:bCs/>
          <w:sz w:val="28"/>
          <w:szCs w:val="28"/>
        </w:rPr>
        <w:t>VII. AI Talk</w:t>
      </w:r>
    </w:p>
    <w:p w14:paraId="3A1911F3" w14:textId="2B4F2943" w:rsidR="00CE1CC5" w:rsidRPr="00500493" w:rsidRDefault="00CE1CC5" w:rsidP="00BA3DC3">
      <w:pPr>
        <w:pStyle w:val="ListParagraph"/>
        <w:numPr>
          <w:ilvl w:val="0"/>
          <w:numId w:val="6"/>
        </w:numPr>
        <w:ind w:left="1440"/>
        <w:jc w:val="both"/>
        <w:rPr>
          <w:rFonts w:ascii="Times New Roman" w:hAnsi="Times New Roman" w:cs="Times New Roman"/>
          <w:sz w:val="24"/>
          <w:szCs w:val="24"/>
        </w:rPr>
      </w:pPr>
      <w:r w:rsidRPr="00500493">
        <w:rPr>
          <w:rFonts w:ascii="Times New Roman" w:hAnsi="Times New Roman" w:cs="Times New Roman"/>
          <w:sz w:val="24"/>
          <w:szCs w:val="24"/>
        </w:rPr>
        <w:t>Explore a diverse range of blogs</w:t>
      </w:r>
    </w:p>
    <w:p w14:paraId="3C6C3B5E" w14:textId="189F61DC" w:rsidR="00A7511B" w:rsidRPr="00BA3DC3" w:rsidRDefault="00CE1CC5" w:rsidP="00BA3DC3">
      <w:pPr>
        <w:pStyle w:val="ListParagraph"/>
        <w:numPr>
          <w:ilvl w:val="0"/>
          <w:numId w:val="6"/>
        </w:numPr>
        <w:ind w:left="1440"/>
        <w:jc w:val="both"/>
        <w:rPr>
          <w:rFonts w:ascii="Times New Roman" w:hAnsi="Times New Roman" w:cs="Times New Roman"/>
          <w:sz w:val="24"/>
          <w:szCs w:val="24"/>
        </w:rPr>
      </w:pPr>
      <w:r w:rsidRPr="00500493">
        <w:rPr>
          <w:rFonts w:ascii="Times New Roman" w:hAnsi="Times New Roman" w:cs="Times New Roman"/>
          <w:sz w:val="24"/>
          <w:szCs w:val="24"/>
        </w:rPr>
        <w:t>Quickly find relevant blogs through search and filters.</w:t>
      </w:r>
    </w:p>
    <w:p w14:paraId="2762A364" w14:textId="08E2BF93" w:rsidR="00CE1CC5" w:rsidRPr="00A7511B" w:rsidRDefault="00CE1CC5" w:rsidP="00BA3DC3">
      <w:pPr>
        <w:ind w:left="720"/>
        <w:jc w:val="both"/>
        <w:rPr>
          <w:rFonts w:ascii="Times New Roman" w:hAnsi="Times New Roman" w:cs="Times New Roman"/>
          <w:b/>
          <w:bCs/>
          <w:sz w:val="28"/>
          <w:szCs w:val="28"/>
        </w:rPr>
      </w:pPr>
      <w:r w:rsidRPr="00A7511B">
        <w:rPr>
          <w:rFonts w:ascii="Times New Roman" w:hAnsi="Times New Roman" w:cs="Times New Roman"/>
          <w:b/>
          <w:bCs/>
          <w:sz w:val="28"/>
          <w:szCs w:val="28"/>
        </w:rPr>
        <w:t xml:space="preserve">VIII. </w:t>
      </w:r>
      <w:r w:rsidR="00193F98">
        <w:rPr>
          <w:rFonts w:ascii="Times New Roman" w:hAnsi="Times New Roman" w:cs="Times New Roman"/>
          <w:b/>
          <w:bCs/>
          <w:sz w:val="28"/>
          <w:szCs w:val="28"/>
        </w:rPr>
        <w:t>Poll</w:t>
      </w:r>
    </w:p>
    <w:p w14:paraId="1E06BBFA" w14:textId="5275DB16" w:rsidR="00CE1CC5" w:rsidRPr="00193F98" w:rsidRDefault="00193F98" w:rsidP="00BA3DC3">
      <w:pPr>
        <w:pStyle w:val="ListParagraph"/>
        <w:numPr>
          <w:ilvl w:val="0"/>
          <w:numId w:val="7"/>
        </w:numPr>
        <w:ind w:left="1440"/>
        <w:jc w:val="both"/>
        <w:rPr>
          <w:rFonts w:ascii="Times New Roman" w:hAnsi="Times New Roman" w:cs="Times New Roman"/>
          <w:sz w:val="24"/>
          <w:szCs w:val="24"/>
        </w:rPr>
      </w:pPr>
      <w:r w:rsidRPr="00193F98">
        <w:rPr>
          <w:rFonts w:ascii="Times New Roman" w:hAnsi="Times New Roman" w:cs="Times New Roman"/>
          <w:sz w:val="24"/>
          <w:szCs w:val="24"/>
        </w:rPr>
        <w:t xml:space="preserve">Only admins can create polls with multiple types, including </w:t>
      </w:r>
      <w:r w:rsidRPr="00193F98">
        <w:rPr>
          <w:rStyle w:val="Strong"/>
          <w:rFonts w:ascii="Times New Roman" w:hAnsi="Times New Roman" w:cs="Times New Roman"/>
          <w:b w:val="0"/>
          <w:bCs w:val="0"/>
          <w:sz w:val="24"/>
          <w:szCs w:val="24"/>
        </w:rPr>
        <w:t>Single-Choice, Multiple-Choice, and Yes/No polls</w:t>
      </w:r>
      <w:r w:rsidRPr="00193F98">
        <w:rPr>
          <w:rFonts w:ascii="Times New Roman" w:hAnsi="Times New Roman" w:cs="Times New Roman"/>
          <w:sz w:val="24"/>
          <w:szCs w:val="24"/>
        </w:rPr>
        <w:t>, allowing students to share their opinions</w:t>
      </w:r>
      <w:r w:rsidR="00CE1CC5" w:rsidRPr="00193F98">
        <w:rPr>
          <w:rFonts w:ascii="Times New Roman" w:hAnsi="Times New Roman" w:cs="Times New Roman"/>
          <w:sz w:val="24"/>
          <w:szCs w:val="24"/>
        </w:rPr>
        <w:t>.</w:t>
      </w:r>
    </w:p>
    <w:p w14:paraId="6070FF02" w14:textId="0608C232" w:rsidR="00CE1CC5" w:rsidRPr="00193F98" w:rsidRDefault="00193F98" w:rsidP="007A37D8">
      <w:pPr>
        <w:pStyle w:val="ListParagraph"/>
        <w:numPr>
          <w:ilvl w:val="0"/>
          <w:numId w:val="7"/>
        </w:numPr>
        <w:ind w:left="1440"/>
        <w:jc w:val="both"/>
        <w:rPr>
          <w:rFonts w:ascii="Times New Roman" w:hAnsi="Times New Roman" w:cs="Times New Roman"/>
          <w:sz w:val="24"/>
          <w:szCs w:val="24"/>
        </w:rPr>
      </w:pPr>
      <w:r w:rsidRPr="00193F98">
        <w:rPr>
          <w:rFonts w:ascii="Times New Roman" w:hAnsi="Times New Roman" w:cs="Times New Roman"/>
          <w:sz w:val="24"/>
          <w:szCs w:val="24"/>
        </w:rPr>
        <w:t>Users can vote anonymously, ensuring honest participation without revealing their identity</w:t>
      </w:r>
      <w:r w:rsidR="00CE1CC5" w:rsidRPr="00193F98">
        <w:rPr>
          <w:rFonts w:ascii="Times New Roman" w:hAnsi="Times New Roman" w:cs="Times New Roman"/>
          <w:sz w:val="24"/>
          <w:szCs w:val="24"/>
        </w:rPr>
        <w:t>.</w:t>
      </w:r>
    </w:p>
    <w:p w14:paraId="0D837371" w14:textId="57DCA5A9" w:rsidR="00193F98" w:rsidRPr="00193F98" w:rsidRDefault="00193F98" w:rsidP="007A37D8">
      <w:pPr>
        <w:pStyle w:val="ListParagraph"/>
        <w:numPr>
          <w:ilvl w:val="0"/>
          <w:numId w:val="7"/>
        </w:numPr>
        <w:ind w:left="1440"/>
        <w:jc w:val="both"/>
        <w:rPr>
          <w:rFonts w:ascii="Times New Roman" w:hAnsi="Times New Roman" w:cs="Times New Roman"/>
          <w:sz w:val="24"/>
          <w:szCs w:val="24"/>
        </w:rPr>
      </w:pPr>
      <w:r w:rsidRPr="00193F98">
        <w:rPr>
          <w:rFonts w:ascii="Times New Roman" w:hAnsi="Times New Roman" w:cs="Times New Roman"/>
          <w:sz w:val="24"/>
          <w:szCs w:val="24"/>
        </w:rPr>
        <w:t xml:space="preserve">After voting, users can instantly see </w:t>
      </w:r>
      <w:r w:rsidRPr="00193F98">
        <w:rPr>
          <w:rStyle w:val="Strong"/>
          <w:rFonts w:ascii="Times New Roman" w:hAnsi="Times New Roman" w:cs="Times New Roman"/>
          <w:b w:val="0"/>
          <w:bCs w:val="0"/>
          <w:sz w:val="24"/>
          <w:szCs w:val="24"/>
        </w:rPr>
        <w:t>graphical insights and percentage-based results</w:t>
      </w:r>
      <w:r w:rsidRPr="00193F98">
        <w:rPr>
          <w:rFonts w:ascii="Times New Roman" w:hAnsi="Times New Roman" w:cs="Times New Roman"/>
          <w:b/>
          <w:bCs/>
          <w:sz w:val="24"/>
          <w:szCs w:val="24"/>
        </w:rPr>
        <w:t>,</w:t>
      </w:r>
      <w:r w:rsidRPr="00193F98">
        <w:rPr>
          <w:rFonts w:ascii="Times New Roman" w:hAnsi="Times New Roman" w:cs="Times New Roman"/>
          <w:sz w:val="24"/>
          <w:szCs w:val="24"/>
        </w:rPr>
        <w:t xml:space="preserve"> helping them understand overall opinions and trends.</w:t>
      </w:r>
    </w:p>
    <w:p w14:paraId="7C0ACCD4" w14:textId="3579F2AA" w:rsidR="00636114" w:rsidRPr="00BA3DC3" w:rsidRDefault="00CE1CC5"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3.2    Requirement Specification</w:t>
      </w:r>
    </w:p>
    <w:p w14:paraId="43D0B8F7" w14:textId="38B6FF5B" w:rsidR="00CE1CC5" w:rsidRPr="00A7511B" w:rsidRDefault="00CE1CC5" w:rsidP="00BA3DC3">
      <w:pPr>
        <w:ind w:left="720"/>
        <w:jc w:val="both"/>
        <w:rPr>
          <w:rFonts w:ascii="Times New Roman" w:hAnsi="Times New Roman" w:cs="Times New Roman"/>
          <w:b/>
          <w:bCs/>
          <w:sz w:val="28"/>
          <w:szCs w:val="28"/>
        </w:rPr>
      </w:pPr>
      <w:r w:rsidRPr="00A7511B">
        <w:rPr>
          <w:rFonts w:ascii="Times New Roman" w:hAnsi="Times New Roman" w:cs="Times New Roman"/>
          <w:b/>
          <w:bCs/>
          <w:sz w:val="28"/>
          <w:szCs w:val="28"/>
        </w:rPr>
        <w:t>3.2.1.</w:t>
      </w:r>
      <w:r w:rsidRPr="00A7511B">
        <w:rPr>
          <w:rFonts w:ascii="Times New Roman" w:hAnsi="Times New Roman" w:cs="Times New Roman"/>
          <w:b/>
          <w:bCs/>
          <w:sz w:val="28"/>
          <w:szCs w:val="28"/>
        </w:rPr>
        <w:tab/>
        <w:t>Requirement Gathering</w:t>
      </w:r>
    </w:p>
    <w:p w14:paraId="41F17137" w14:textId="3DFD04FF" w:rsidR="00CE1CC5" w:rsidRPr="00500493" w:rsidRDefault="00CE1CC5" w:rsidP="00BA3DC3">
      <w:pPr>
        <w:ind w:left="720"/>
        <w:jc w:val="both"/>
        <w:rPr>
          <w:rFonts w:ascii="Times New Roman" w:hAnsi="Times New Roman" w:cs="Times New Roman"/>
          <w:sz w:val="24"/>
          <w:szCs w:val="24"/>
        </w:rPr>
      </w:pPr>
      <w:r w:rsidRPr="00500493">
        <w:rPr>
          <w:rFonts w:ascii="Times New Roman" w:hAnsi="Times New Roman" w:cs="Times New Roman"/>
          <w:sz w:val="24"/>
          <w:szCs w:val="24"/>
        </w:rPr>
        <w:t xml:space="preserve">The various ways to gather requirements </w:t>
      </w:r>
      <w:proofErr w:type="gramStart"/>
      <w:r w:rsidRPr="00500493">
        <w:rPr>
          <w:rFonts w:ascii="Times New Roman" w:hAnsi="Times New Roman" w:cs="Times New Roman"/>
          <w:sz w:val="24"/>
          <w:szCs w:val="24"/>
        </w:rPr>
        <w:t>are:-</w:t>
      </w:r>
      <w:proofErr w:type="gramEnd"/>
    </w:p>
    <w:p w14:paraId="5CE8CB3F" w14:textId="03001AC7" w:rsidR="00CE1CC5" w:rsidRPr="0022652C" w:rsidRDefault="00F2193C" w:rsidP="00BA3DC3">
      <w:pPr>
        <w:pStyle w:val="ListParagraph"/>
        <w:numPr>
          <w:ilvl w:val="0"/>
          <w:numId w:val="8"/>
        </w:numPr>
        <w:ind w:left="1440"/>
        <w:jc w:val="both"/>
        <w:rPr>
          <w:rFonts w:ascii="Times New Roman" w:hAnsi="Times New Roman" w:cs="Times New Roman"/>
          <w:b/>
          <w:bCs/>
          <w:sz w:val="28"/>
          <w:szCs w:val="28"/>
        </w:rPr>
      </w:pPr>
      <w:r w:rsidRPr="0022652C">
        <w:rPr>
          <w:rFonts w:ascii="Times New Roman" w:hAnsi="Times New Roman" w:cs="Times New Roman"/>
          <w:b/>
          <w:bCs/>
          <w:sz w:val="28"/>
          <w:szCs w:val="28"/>
        </w:rPr>
        <w:t>Survey/Questionnaire</w:t>
      </w:r>
    </w:p>
    <w:p w14:paraId="4FC268C3" w14:textId="77777777" w:rsidR="00F2193C" w:rsidRDefault="00F2193C" w:rsidP="00BA3DC3">
      <w:pPr>
        <w:pStyle w:val="ListParagraph"/>
        <w:ind w:left="1440"/>
        <w:jc w:val="both"/>
        <w:rPr>
          <w:rFonts w:ascii="Times New Roman" w:hAnsi="Times New Roman" w:cs="Times New Roman"/>
          <w:sz w:val="24"/>
          <w:szCs w:val="24"/>
        </w:rPr>
      </w:pPr>
      <w:r w:rsidRPr="00500493">
        <w:rPr>
          <w:rFonts w:ascii="Times New Roman" w:hAnsi="Times New Roman" w:cs="Times New Roman"/>
          <w:sz w:val="24"/>
          <w:szCs w:val="24"/>
        </w:rPr>
        <w:t xml:space="preserve">Questionnaires and survey are basically a set of questions used to gather stakeholder input efficiency saving time by reaching multiple parties simultaneously. </w:t>
      </w:r>
      <w:proofErr w:type="gramStart"/>
      <w:r w:rsidRPr="00500493">
        <w:rPr>
          <w:rFonts w:ascii="Times New Roman" w:hAnsi="Times New Roman" w:cs="Times New Roman"/>
          <w:sz w:val="24"/>
          <w:szCs w:val="24"/>
        </w:rPr>
        <w:t>However</w:t>
      </w:r>
      <w:proofErr w:type="gramEnd"/>
      <w:r w:rsidRPr="00500493">
        <w:rPr>
          <w:rFonts w:ascii="Times New Roman" w:hAnsi="Times New Roman" w:cs="Times New Roman"/>
          <w:sz w:val="24"/>
          <w:szCs w:val="24"/>
        </w:rPr>
        <w:t xml:space="preserve"> they lack flexibility for adjusting or adding questions based on responses.</w:t>
      </w:r>
    </w:p>
    <w:p w14:paraId="0582842B" w14:textId="77777777" w:rsidR="0022652C" w:rsidRPr="00500493" w:rsidRDefault="0022652C" w:rsidP="00BA3DC3">
      <w:pPr>
        <w:pStyle w:val="ListParagraph"/>
        <w:ind w:left="1440"/>
        <w:jc w:val="both"/>
        <w:rPr>
          <w:rFonts w:ascii="Times New Roman" w:hAnsi="Times New Roman" w:cs="Times New Roman"/>
          <w:sz w:val="24"/>
          <w:szCs w:val="24"/>
        </w:rPr>
      </w:pPr>
    </w:p>
    <w:p w14:paraId="4F174E99" w14:textId="77777777" w:rsidR="00F2193C" w:rsidRPr="0022652C" w:rsidRDefault="00F2193C" w:rsidP="00BA3DC3">
      <w:pPr>
        <w:pStyle w:val="ListParagraph"/>
        <w:numPr>
          <w:ilvl w:val="0"/>
          <w:numId w:val="8"/>
        </w:numPr>
        <w:ind w:left="1440"/>
        <w:jc w:val="both"/>
        <w:rPr>
          <w:rFonts w:ascii="Times New Roman" w:hAnsi="Times New Roman" w:cs="Times New Roman"/>
          <w:b/>
          <w:bCs/>
          <w:sz w:val="28"/>
          <w:szCs w:val="28"/>
        </w:rPr>
      </w:pPr>
      <w:r w:rsidRPr="0022652C">
        <w:rPr>
          <w:rFonts w:ascii="Times New Roman" w:hAnsi="Times New Roman" w:cs="Times New Roman"/>
          <w:b/>
          <w:bCs/>
          <w:sz w:val="28"/>
          <w:szCs w:val="28"/>
        </w:rPr>
        <w:t>Interviews</w:t>
      </w:r>
    </w:p>
    <w:p w14:paraId="4D3F10E1" w14:textId="77777777" w:rsidR="00103B20" w:rsidRDefault="00F2193C" w:rsidP="00BA3DC3">
      <w:pPr>
        <w:pStyle w:val="ListParagraph"/>
        <w:ind w:left="1440"/>
        <w:jc w:val="both"/>
        <w:rPr>
          <w:rFonts w:ascii="Times New Roman" w:hAnsi="Times New Roman" w:cs="Times New Roman"/>
          <w:sz w:val="24"/>
          <w:szCs w:val="24"/>
        </w:rPr>
      </w:pPr>
      <w:r w:rsidRPr="00500493">
        <w:rPr>
          <w:rFonts w:ascii="Times New Roman" w:hAnsi="Times New Roman" w:cs="Times New Roman"/>
          <w:sz w:val="24"/>
          <w:szCs w:val="24"/>
        </w:rPr>
        <w:t>Interviews are usually conducted one-on-one interviews offers flexibility for follow-up questions facilitating detailed information gathering</w:t>
      </w:r>
      <w:r w:rsidR="00103B20" w:rsidRPr="00500493">
        <w:rPr>
          <w:rFonts w:ascii="Times New Roman" w:hAnsi="Times New Roman" w:cs="Times New Roman"/>
          <w:sz w:val="24"/>
          <w:szCs w:val="24"/>
        </w:rPr>
        <w:t xml:space="preserve">. </w:t>
      </w:r>
      <w:proofErr w:type="gramStart"/>
      <w:r w:rsidR="00103B20" w:rsidRPr="00500493">
        <w:rPr>
          <w:rFonts w:ascii="Times New Roman" w:hAnsi="Times New Roman" w:cs="Times New Roman"/>
          <w:sz w:val="24"/>
          <w:szCs w:val="24"/>
        </w:rPr>
        <w:t>However</w:t>
      </w:r>
      <w:proofErr w:type="gramEnd"/>
      <w:r w:rsidR="00103B20" w:rsidRPr="00500493">
        <w:rPr>
          <w:rFonts w:ascii="Times New Roman" w:hAnsi="Times New Roman" w:cs="Times New Roman"/>
          <w:sz w:val="24"/>
          <w:szCs w:val="24"/>
        </w:rPr>
        <w:t xml:space="preserve"> they can be time consuming and require interviews with deep system knowledge</w:t>
      </w:r>
    </w:p>
    <w:p w14:paraId="726DF164" w14:textId="77777777" w:rsidR="0022652C" w:rsidRPr="00500493" w:rsidRDefault="0022652C" w:rsidP="00BA3DC3">
      <w:pPr>
        <w:pStyle w:val="ListParagraph"/>
        <w:ind w:left="1440"/>
        <w:jc w:val="both"/>
        <w:rPr>
          <w:rFonts w:ascii="Times New Roman" w:hAnsi="Times New Roman" w:cs="Times New Roman"/>
          <w:sz w:val="24"/>
          <w:szCs w:val="24"/>
        </w:rPr>
      </w:pPr>
    </w:p>
    <w:p w14:paraId="65FD6F71" w14:textId="77777777" w:rsidR="00103B20" w:rsidRPr="0022652C" w:rsidRDefault="00103B20" w:rsidP="00BA3DC3">
      <w:pPr>
        <w:pStyle w:val="ListParagraph"/>
        <w:numPr>
          <w:ilvl w:val="0"/>
          <w:numId w:val="8"/>
        </w:numPr>
        <w:ind w:left="1440"/>
        <w:jc w:val="both"/>
        <w:rPr>
          <w:rFonts w:ascii="Times New Roman" w:hAnsi="Times New Roman" w:cs="Times New Roman"/>
          <w:b/>
          <w:bCs/>
          <w:sz w:val="28"/>
          <w:szCs w:val="28"/>
        </w:rPr>
      </w:pPr>
      <w:r w:rsidRPr="0022652C">
        <w:rPr>
          <w:rFonts w:ascii="Times New Roman" w:hAnsi="Times New Roman" w:cs="Times New Roman"/>
          <w:b/>
          <w:bCs/>
          <w:sz w:val="28"/>
          <w:szCs w:val="28"/>
        </w:rPr>
        <w:t>Brainstorming</w:t>
      </w:r>
    </w:p>
    <w:p w14:paraId="29A332EB" w14:textId="427721F3" w:rsidR="00103B20" w:rsidRDefault="00103B20" w:rsidP="00BA3DC3">
      <w:pPr>
        <w:pStyle w:val="ListParagraph"/>
        <w:ind w:left="1440"/>
        <w:jc w:val="both"/>
        <w:rPr>
          <w:rFonts w:ascii="Times New Roman" w:hAnsi="Times New Roman" w:cs="Times New Roman"/>
          <w:sz w:val="24"/>
          <w:szCs w:val="24"/>
        </w:rPr>
      </w:pPr>
      <w:r w:rsidRPr="00500493">
        <w:rPr>
          <w:rFonts w:ascii="Times New Roman" w:hAnsi="Times New Roman" w:cs="Times New Roman"/>
          <w:sz w:val="24"/>
          <w:szCs w:val="24"/>
        </w:rPr>
        <w:t>This method explores all system perspective considering various scenarios including what if situation and innovative ideas. It aims to break from conversions to gather detailed system requirements role-play further enhances understanding by simulating different roles and scenarios.</w:t>
      </w:r>
    </w:p>
    <w:p w14:paraId="59580FB4" w14:textId="77777777" w:rsidR="0022652C" w:rsidRPr="00500493" w:rsidRDefault="0022652C" w:rsidP="00BA3DC3">
      <w:pPr>
        <w:pStyle w:val="ListParagraph"/>
        <w:ind w:left="1440"/>
        <w:jc w:val="both"/>
        <w:rPr>
          <w:rFonts w:ascii="Times New Roman" w:hAnsi="Times New Roman" w:cs="Times New Roman"/>
          <w:sz w:val="24"/>
          <w:szCs w:val="24"/>
        </w:rPr>
      </w:pPr>
    </w:p>
    <w:p w14:paraId="49CC05CC" w14:textId="77777777" w:rsidR="00103B20" w:rsidRPr="0022652C" w:rsidRDefault="00103B20" w:rsidP="00BA3DC3">
      <w:pPr>
        <w:pStyle w:val="ListParagraph"/>
        <w:numPr>
          <w:ilvl w:val="0"/>
          <w:numId w:val="8"/>
        </w:numPr>
        <w:ind w:left="1440"/>
        <w:jc w:val="both"/>
        <w:rPr>
          <w:rFonts w:ascii="Times New Roman" w:hAnsi="Times New Roman" w:cs="Times New Roman"/>
          <w:b/>
          <w:bCs/>
          <w:sz w:val="28"/>
          <w:szCs w:val="28"/>
        </w:rPr>
      </w:pPr>
      <w:r w:rsidRPr="0022652C">
        <w:rPr>
          <w:rFonts w:ascii="Times New Roman" w:hAnsi="Times New Roman" w:cs="Times New Roman"/>
          <w:b/>
          <w:bCs/>
          <w:sz w:val="28"/>
          <w:szCs w:val="28"/>
        </w:rPr>
        <w:t xml:space="preserve">User Observations </w:t>
      </w:r>
    </w:p>
    <w:p w14:paraId="30E36A6D" w14:textId="0D7C3301" w:rsidR="00DD1499" w:rsidRDefault="00103B20" w:rsidP="00BA3DC3">
      <w:pPr>
        <w:pStyle w:val="ListParagraph"/>
        <w:ind w:left="1440"/>
        <w:jc w:val="both"/>
        <w:rPr>
          <w:rFonts w:ascii="Times New Roman" w:hAnsi="Times New Roman" w:cs="Times New Roman"/>
          <w:sz w:val="24"/>
          <w:szCs w:val="24"/>
        </w:rPr>
      </w:pPr>
      <w:r w:rsidRPr="00500493">
        <w:rPr>
          <w:rFonts w:ascii="Times New Roman" w:hAnsi="Times New Roman" w:cs="Times New Roman"/>
          <w:sz w:val="24"/>
          <w:szCs w:val="24"/>
        </w:rPr>
        <w:t>User observations is one of the best way</w:t>
      </w:r>
      <w:r w:rsidR="0024218C" w:rsidRPr="00500493">
        <w:rPr>
          <w:rFonts w:ascii="Times New Roman" w:hAnsi="Times New Roman" w:cs="Times New Roman"/>
          <w:sz w:val="24"/>
          <w:szCs w:val="24"/>
        </w:rPr>
        <w:t>s</w:t>
      </w:r>
      <w:r w:rsidRPr="00500493">
        <w:rPr>
          <w:rFonts w:ascii="Times New Roman" w:hAnsi="Times New Roman" w:cs="Times New Roman"/>
          <w:sz w:val="24"/>
          <w:szCs w:val="24"/>
        </w:rPr>
        <w:t xml:space="preserve"> to fully understand and discover how people and technology in the current system operate and behave. It gives us a realistic idea of how things actually </w:t>
      </w:r>
      <w:proofErr w:type="gramStart"/>
      <w:r w:rsidRPr="00500493">
        <w:rPr>
          <w:rFonts w:ascii="Times New Roman" w:hAnsi="Times New Roman" w:cs="Times New Roman"/>
          <w:sz w:val="24"/>
          <w:szCs w:val="24"/>
        </w:rPr>
        <w:t>works</w:t>
      </w:r>
      <w:proofErr w:type="gramEnd"/>
      <w:r w:rsidRPr="00500493">
        <w:rPr>
          <w:rFonts w:ascii="Times New Roman" w:hAnsi="Times New Roman" w:cs="Times New Roman"/>
          <w:sz w:val="24"/>
          <w:szCs w:val="24"/>
        </w:rPr>
        <w:t xml:space="preserve"> It can be categorized into active and passive. Active observation takes place when the people being observed are questioned </w:t>
      </w:r>
      <w:r w:rsidR="00DD1499" w:rsidRPr="00500493">
        <w:rPr>
          <w:rFonts w:ascii="Times New Roman" w:hAnsi="Times New Roman" w:cs="Times New Roman"/>
          <w:sz w:val="24"/>
          <w:szCs w:val="24"/>
        </w:rPr>
        <w:t>about the action that they carry out to gain a better understanding of the process. Passive observations are better at getting feedback without any communication involved.</w:t>
      </w:r>
    </w:p>
    <w:p w14:paraId="3BCE3A57" w14:textId="77777777" w:rsidR="0022652C" w:rsidRPr="00500493" w:rsidRDefault="0022652C" w:rsidP="00BA3DC3">
      <w:pPr>
        <w:pStyle w:val="ListParagraph"/>
        <w:ind w:left="1440"/>
        <w:jc w:val="both"/>
        <w:rPr>
          <w:rFonts w:ascii="Times New Roman" w:hAnsi="Times New Roman" w:cs="Times New Roman"/>
          <w:sz w:val="24"/>
          <w:szCs w:val="24"/>
        </w:rPr>
      </w:pPr>
    </w:p>
    <w:p w14:paraId="27CF5705" w14:textId="77777777" w:rsidR="00DD1499" w:rsidRPr="0022652C" w:rsidRDefault="00DD1499" w:rsidP="00BA3DC3">
      <w:pPr>
        <w:pStyle w:val="ListParagraph"/>
        <w:numPr>
          <w:ilvl w:val="0"/>
          <w:numId w:val="8"/>
        </w:numPr>
        <w:ind w:left="1440"/>
        <w:jc w:val="both"/>
        <w:rPr>
          <w:rFonts w:ascii="Times New Roman" w:hAnsi="Times New Roman" w:cs="Times New Roman"/>
          <w:b/>
          <w:bCs/>
          <w:sz w:val="28"/>
          <w:szCs w:val="28"/>
        </w:rPr>
      </w:pPr>
      <w:r w:rsidRPr="0022652C">
        <w:rPr>
          <w:rFonts w:ascii="Times New Roman" w:hAnsi="Times New Roman" w:cs="Times New Roman"/>
          <w:b/>
          <w:bCs/>
          <w:sz w:val="28"/>
          <w:szCs w:val="28"/>
        </w:rPr>
        <w:t>Prototyping</w:t>
      </w:r>
    </w:p>
    <w:p w14:paraId="24494608" w14:textId="78B9F979" w:rsidR="00DD1499" w:rsidRPr="00636114" w:rsidRDefault="00DD1499" w:rsidP="000B58DE">
      <w:pPr>
        <w:pStyle w:val="ListParagraph"/>
        <w:ind w:left="1440"/>
        <w:jc w:val="both"/>
        <w:rPr>
          <w:rFonts w:ascii="Times New Roman" w:hAnsi="Times New Roman" w:cs="Times New Roman"/>
          <w:sz w:val="24"/>
          <w:szCs w:val="24"/>
        </w:rPr>
      </w:pPr>
      <w:r w:rsidRPr="00500493">
        <w:rPr>
          <w:rFonts w:ascii="Times New Roman" w:hAnsi="Times New Roman" w:cs="Times New Roman"/>
          <w:sz w:val="24"/>
          <w:szCs w:val="24"/>
        </w:rPr>
        <w:t>This method allows users to experience their system firsthand leading to continuous feedback and iterative improvement. Prototypes are reverse engineered to uncover requirements and stakeholder satisfaction.</w:t>
      </w:r>
    </w:p>
    <w:p w14:paraId="6FF97314" w14:textId="5E8A0A2D" w:rsidR="00DD1499" w:rsidRPr="00636114" w:rsidRDefault="00DD1499" w:rsidP="007A37D8">
      <w:pPr>
        <w:jc w:val="both"/>
        <w:rPr>
          <w:rFonts w:ascii="Times New Roman" w:hAnsi="Times New Roman" w:cs="Times New Roman"/>
          <w:b/>
          <w:bCs/>
          <w:i/>
          <w:iCs/>
          <w:sz w:val="28"/>
          <w:szCs w:val="28"/>
        </w:rPr>
      </w:pPr>
      <w:r w:rsidRPr="00636114">
        <w:rPr>
          <w:rFonts w:ascii="Times New Roman" w:hAnsi="Times New Roman" w:cs="Times New Roman"/>
          <w:b/>
          <w:bCs/>
          <w:i/>
          <w:iCs/>
          <w:sz w:val="28"/>
          <w:szCs w:val="28"/>
        </w:rPr>
        <w:t xml:space="preserve">Methods I used and </w:t>
      </w:r>
      <w:proofErr w:type="gramStart"/>
      <w:r w:rsidRPr="00636114">
        <w:rPr>
          <w:rFonts w:ascii="Times New Roman" w:hAnsi="Times New Roman" w:cs="Times New Roman"/>
          <w:b/>
          <w:bCs/>
          <w:i/>
          <w:iCs/>
          <w:sz w:val="28"/>
          <w:szCs w:val="28"/>
        </w:rPr>
        <w:t>Why</w:t>
      </w:r>
      <w:proofErr w:type="gramEnd"/>
      <w:r w:rsidRPr="00636114">
        <w:rPr>
          <w:rFonts w:ascii="Times New Roman" w:hAnsi="Times New Roman" w:cs="Times New Roman"/>
          <w:b/>
          <w:bCs/>
          <w:i/>
          <w:iCs/>
          <w:sz w:val="28"/>
          <w:szCs w:val="28"/>
        </w:rPr>
        <w:t>?</w:t>
      </w:r>
    </w:p>
    <w:p w14:paraId="776B883B" w14:textId="70BD7405" w:rsidR="00DD1499" w:rsidRPr="00500493" w:rsidRDefault="00DD1499" w:rsidP="007A37D8">
      <w:pPr>
        <w:jc w:val="both"/>
        <w:rPr>
          <w:rFonts w:ascii="Times New Roman" w:hAnsi="Times New Roman" w:cs="Times New Roman"/>
          <w:sz w:val="24"/>
          <w:szCs w:val="24"/>
        </w:rPr>
      </w:pPr>
      <w:r w:rsidRPr="00500493">
        <w:rPr>
          <w:rFonts w:ascii="Times New Roman" w:hAnsi="Times New Roman" w:cs="Times New Roman"/>
          <w:sz w:val="24"/>
          <w:szCs w:val="24"/>
        </w:rPr>
        <w:t xml:space="preserve">I gathered input from college students using survey/questionnaires. We brainstormed to tackle problems and imagine scenarios. I used </w:t>
      </w:r>
      <w:proofErr w:type="gramStart"/>
      <w:r w:rsidRPr="00500493">
        <w:rPr>
          <w:rFonts w:ascii="Times New Roman" w:hAnsi="Times New Roman" w:cs="Times New Roman"/>
          <w:sz w:val="24"/>
          <w:szCs w:val="24"/>
        </w:rPr>
        <w:t>google</w:t>
      </w:r>
      <w:proofErr w:type="gramEnd"/>
      <w:r w:rsidRPr="00500493">
        <w:rPr>
          <w:rFonts w:ascii="Times New Roman" w:hAnsi="Times New Roman" w:cs="Times New Roman"/>
          <w:sz w:val="24"/>
          <w:szCs w:val="24"/>
        </w:rPr>
        <w:t xml:space="preserve"> form for the survey and conducted interviews to understand what students wanted the app to look like and what features it should have.</w:t>
      </w:r>
    </w:p>
    <w:p w14:paraId="3F9379B2" w14:textId="1F45E054" w:rsidR="00DD1499" w:rsidRPr="002D5E61" w:rsidRDefault="00DD1499" w:rsidP="007A37D8">
      <w:pPr>
        <w:jc w:val="both"/>
        <w:rPr>
          <w:rFonts w:ascii="Times New Roman" w:hAnsi="Times New Roman" w:cs="Times New Roman"/>
          <w:sz w:val="28"/>
          <w:szCs w:val="28"/>
        </w:rPr>
      </w:pPr>
      <w:r w:rsidRPr="002D5E61">
        <w:rPr>
          <w:rFonts w:ascii="Times New Roman" w:hAnsi="Times New Roman" w:cs="Times New Roman"/>
          <w:sz w:val="28"/>
          <w:szCs w:val="28"/>
        </w:rPr>
        <w:t>The interview questions included:</w:t>
      </w:r>
    </w:p>
    <w:p w14:paraId="77FF833F" w14:textId="2910138D" w:rsidR="00DD1499" w:rsidRPr="002D5E61" w:rsidRDefault="00DD1499" w:rsidP="007A37D8">
      <w:pPr>
        <w:jc w:val="both"/>
        <w:rPr>
          <w:rFonts w:ascii="Times New Roman" w:hAnsi="Times New Roman" w:cs="Times New Roman"/>
          <w:b/>
          <w:bCs/>
          <w:i/>
          <w:iCs/>
          <w:sz w:val="28"/>
          <w:szCs w:val="28"/>
        </w:rPr>
      </w:pPr>
      <w:r w:rsidRPr="002D5E61">
        <w:rPr>
          <w:rFonts w:ascii="Times New Roman" w:hAnsi="Times New Roman" w:cs="Times New Roman"/>
          <w:b/>
          <w:bCs/>
          <w:i/>
          <w:iCs/>
          <w:sz w:val="28"/>
          <w:szCs w:val="28"/>
        </w:rPr>
        <w:t>What features do they want in the app?</w:t>
      </w:r>
    </w:p>
    <w:p w14:paraId="469D9C08" w14:textId="2F18C8AC" w:rsidR="00DD1499" w:rsidRPr="00500493" w:rsidRDefault="00DD1499" w:rsidP="007A37D8">
      <w:pPr>
        <w:jc w:val="both"/>
        <w:rPr>
          <w:rFonts w:ascii="Times New Roman" w:hAnsi="Times New Roman" w:cs="Times New Roman"/>
          <w:sz w:val="24"/>
          <w:szCs w:val="24"/>
        </w:rPr>
      </w:pPr>
      <w:r w:rsidRPr="00500493">
        <w:rPr>
          <w:rFonts w:ascii="Times New Roman" w:hAnsi="Times New Roman" w:cs="Times New Roman"/>
          <w:sz w:val="24"/>
          <w:szCs w:val="24"/>
        </w:rPr>
        <w:t>Based on interview with college students the key features they wants are:</w:t>
      </w:r>
    </w:p>
    <w:p w14:paraId="6702895A" w14:textId="12BD2A1A" w:rsidR="00DD1499" w:rsidRPr="00500493" w:rsidRDefault="00DD1499" w:rsidP="007A37D8">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Easy user interface</w:t>
      </w:r>
    </w:p>
    <w:p w14:paraId="1D7D0852" w14:textId="08B7347A" w:rsidR="00DD1499" w:rsidRPr="00500493" w:rsidRDefault="00DD1499" w:rsidP="007A37D8">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Allow sharing of images along with blogs</w:t>
      </w:r>
    </w:p>
    <w:p w14:paraId="491E2FAF" w14:textId="2512269D" w:rsidR="00DD1499" w:rsidRPr="00500493" w:rsidRDefault="00463AD3" w:rsidP="007A37D8">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Enhanced communication tools</w:t>
      </w:r>
    </w:p>
    <w:p w14:paraId="33F3F299" w14:textId="1BDCC8D9" w:rsidR="00463AD3" w:rsidRPr="00500493" w:rsidRDefault="00463AD3" w:rsidP="007A37D8">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 xml:space="preserve">Resource sharing section </w:t>
      </w:r>
    </w:p>
    <w:p w14:paraId="7D014AD5" w14:textId="2486C500" w:rsidR="00315B94" w:rsidRPr="00BA3DC3" w:rsidRDefault="00463AD3" w:rsidP="00BA3DC3">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Capable of forming group of same interest peoples</w:t>
      </w:r>
    </w:p>
    <w:p w14:paraId="7ED78F98" w14:textId="343BAD0A" w:rsidR="00463AD3" w:rsidRPr="002D5E61" w:rsidRDefault="00463AD3" w:rsidP="007A37D8">
      <w:pPr>
        <w:jc w:val="both"/>
        <w:rPr>
          <w:rFonts w:ascii="Times New Roman" w:hAnsi="Times New Roman" w:cs="Times New Roman"/>
          <w:b/>
          <w:bCs/>
          <w:i/>
          <w:iCs/>
          <w:sz w:val="28"/>
          <w:szCs w:val="28"/>
        </w:rPr>
      </w:pPr>
      <w:r w:rsidRPr="002D5E61">
        <w:rPr>
          <w:rFonts w:ascii="Times New Roman" w:hAnsi="Times New Roman" w:cs="Times New Roman"/>
          <w:b/>
          <w:bCs/>
          <w:i/>
          <w:iCs/>
          <w:sz w:val="28"/>
          <w:szCs w:val="28"/>
        </w:rPr>
        <w:t>How does the app helps establish a better connection among students?</w:t>
      </w:r>
    </w:p>
    <w:p w14:paraId="74B981C6" w14:textId="15289194" w:rsidR="00315B94" w:rsidRPr="00500493" w:rsidRDefault="00463AD3" w:rsidP="007A37D8">
      <w:pPr>
        <w:jc w:val="both"/>
        <w:rPr>
          <w:rFonts w:ascii="Times New Roman" w:hAnsi="Times New Roman" w:cs="Times New Roman"/>
          <w:sz w:val="24"/>
          <w:szCs w:val="24"/>
        </w:rPr>
      </w:pPr>
      <w:r w:rsidRPr="00500493">
        <w:rPr>
          <w:rFonts w:ascii="Times New Roman" w:hAnsi="Times New Roman" w:cs="Times New Roman"/>
          <w:sz w:val="24"/>
          <w:szCs w:val="24"/>
        </w:rPr>
        <w:t>The common answer what I get from students is that this app is the only platform where they can easily find and connect with each other here people share their blogs which helps students find others with the same interest. From the same platform students can connect using messaging features.</w:t>
      </w:r>
    </w:p>
    <w:p w14:paraId="7983D3E2" w14:textId="77777777" w:rsidR="00463AD3" w:rsidRPr="00315B94" w:rsidRDefault="00463AD3" w:rsidP="007A37D8">
      <w:pPr>
        <w:jc w:val="both"/>
        <w:rPr>
          <w:rFonts w:ascii="Times New Roman" w:hAnsi="Times New Roman" w:cs="Times New Roman"/>
          <w:b/>
          <w:bCs/>
          <w:i/>
          <w:iCs/>
          <w:sz w:val="28"/>
          <w:szCs w:val="28"/>
        </w:rPr>
      </w:pPr>
      <w:r w:rsidRPr="00315B94">
        <w:rPr>
          <w:rFonts w:ascii="Times New Roman" w:hAnsi="Times New Roman" w:cs="Times New Roman"/>
          <w:b/>
          <w:bCs/>
          <w:i/>
          <w:iCs/>
          <w:sz w:val="28"/>
          <w:szCs w:val="28"/>
        </w:rPr>
        <w:t>How AI can be integrated in the app?</w:t>
      </w:r>
    </w:p>
    <w:p w14:paraId="66A338B9" w14:textId="3D34C7D8" w:rsidR="00463AD3" w:rsidRPr="00500493" w:rsidRDefault="00463AD3" w:rsidP="007A37D8">
      <w:pPr>
        <w:jc w:val="both"/>
        <w:rPr>
          <w:rFonts w:ascii="Times New Roman" w:hAnsi="Times New Roman" w:cs="Times New Roman"/>
          <w:sz w:val="24"/>
          <w:szCs w:val="24"/>
        </w:rPr>
      </w:pPr>
      <w:r w:rsidRPr="00500493">
        <w:rPr>
          <w:rFonts w:ascii="Times New Roman" w:hAnsi="Times New Roman" w:cs="Times New Roman"/>
          <w:sz w:val="24"/>
          <w:szCs w:val="24"/>
        </w:rPr>
        <w:t xml:space="preserve">The common answer I get from students is that AI can improve user experience in several ways like </w:t>
      </w:r>
    </w:p>
    <w:p w14:paraId="03F226DB" w14:textId="77777777" w:rsidR="00463AD3" w:rsidRPr="00500493" w:rsidRDefault="00463AD3" w:rsidP="007A37D8">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Helps in writing blog and suggestion resources to refer</w:t>
      </w:r>
    </w:p>
    <w:p w14:paraId="4976D95C" w14:textId="7E7E8EC2" w:rsidR="000F7FCE" w:rsidRPr="000B58DE" w:rsidRDefault="00463AD3" w:rsidP="007A37D8">
      <w:pPr>
        <w:pStyle w:val="ListParagraph"/>
        <w:numPr>
          <w:ilvl w:val="0"/>
          <w:numId w:val="9"/>
        </w:numPr>
        <w:jc w:val="both"/>
        <w:rPr>
          <w:rFonts w:ascii="Times New Roman" w:hAnsi="Times New Roman" w:cs="Times New Roman"/>
          <w:sz w:val="24"/>
          <w:szCs w:val="24"/>
        </w:rPr>
      </w:pPr>
      <w:r w:rsidRPr="00500493">
        <w:rPr>
          <w:rFonts w:ascii="Times New Roman" w:hAnsi="Times New Roman" w:cs="Times New Roman"/>
          <w:sz w:val="24"/>
          <w:szCs w:val="24"/>
        </w:rPr>
        <w:t>Helps in answering the doubt comes in mind during writing or reading some blogs.</w:t>
      </w:r>
    </w:p>
    <w:p w14:paraId="5B3CF449" w14:textId="58379C3D" w:rsidR="00A6796F" w:rsidRPr="000B58DE" w:rsidRDefault="00463AD3"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Result of Survey</w:t>
      </w:r>
    </w:p>
    <w:p w14:paraId="6572D031" w14:textId="6F411C00" w:rsidR="00463AD3" w:rsidRPr="001C0B62" w:rsidRDefault="001C0B62" w:rsidP="007A37D8">
      <w:pPr>
        <w:jc w:val="both"/>
        <w:rPr>
          <w:rFonts w:ascii="Times New Roman" w:hAnsi="Times New Roman" w:cs="Times New Roman"/>
          <w:sz w:val="24"/>
          <w:szCs w:val="24"/>
        </w:rPr>
      </w:pPr>
      <w:r w:rsidRPr="001C0B62">
        <w:rPr>
          <w:rFonts w:ascii="Times New Roman" w:eastAsia="Calibri" w:hAnsi="Times New Roman" w:cs="Times New Roman"/>
          <w:sz w:val="24"/>
          <w:szCs w:val="24"/>
        </w:rPr>
        <w:t xml:space="preserve">Link of Google </w:t>
      </w:r>
      <w:proofErr w:type="gramStart"/>
      <w:r w:rsidRPr="001C0B62">
        <w:rPr>
          <w:rFonts w:ascii="Times New Roman" w:eastAsia="Calibri" w:hAnsi="Times New Roman" w:cs="Times New Roman"/>
          <w:sz w:val="24"/>
          <w:szCs w:val="24"/>
        </w:rPr>
        <w:t xml:space="preserve">form </w:t>
      </w:r>
      <w:r w:rsidR="00A6796F">
        <w:rPr>
          <w:rFonts w:ascii="Times New Roman" w:eastAsia="Calibri" w:hAnsi="Times New Roman" w:cs="Times New Roman"/>
          <w:sz w:val="24"/>
          <w:szCs w:val="24"/>
        </w:rPr>
        <w:t>:</w:t>
      </w:r>
      <w:proofErr w:type="gramEnd"/>
      <w:r w:rsidR="00A6796F">
        <w:rPr>
          <w:rFonts w:ascii="Times New Roman" w:hAnsi="Times New Roman" w:cs="Times New Roman"/>
          <w:sz w:val="24"/>
          <w:szCs w:val="24"/>
        </w:rPr>
        <w:t xml:space="preserve">  </w:t>
      </w:r>
      <w:r w:rsidR="005769FD" w:rsidRPr="005769FD">
        <w:rPr>
          <w:rFonts w:ascii="Times New Roman" w:hAnsi="Times New Roman" w:cs="Times New Roman"/>
          <w:color w:val="8EAADB" w:themeColor="accent1" w:themeTint="99"/>
          <w:sz w:val="24"/>
          <w:szCs w:val="24"/>
        </w:rPr>
        <w:t>https://forms.gle/x2dwhFspVum1taPh7</w:t>
      </w:r>
    </w:p>
    <w:p w14:paraId="6C787E3D" w14:textId="6F7D6FA4" w:rsidR="007E4E6F" w:rsidRPr="00500493" w:rsidRDefault="007E4E6F"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37C625E4" wp14:editId="3D81FFE8">
            <wp:extent cx="5731510" cy="2411095"/>
            <wp:effectExtent l="0" t="0" r="2540" b="8255"/>
            <wp:docPr id="307807774" name="Picture 3" descr="Forms response chart. Question title: How frequently do you use social media platform?.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frequently do you use social media platform?. Number of responses: 35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A3955A5" w14:textId="7B469594" w:rsidR="00406B8D" w:rsidRPr="00500493" w:rsidRDefault="00406B8D"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52F6A0E2" wp14:editId="4DFE870E">
            <wp:extent cx="5731510" cy="2411095"/>
            <wp:effectExtent l="0" t="0" r="2540" b="8255"/>
            <wp:docPr id="916125536" name="Picture 4" descr="Forms response chart. Question title: How frequently do you use social media platform?.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How frequently do you use social media platform?. Number of responses: 35 respons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4B85B218" w14:textId="6E76CD8B" w:rsidR="00406B8D" w:rsidRPr="00500493" w:rsidRDefault="00406B8D"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261A9138" wp14:editId="638A5C29">
            <wp:extent cx="5731510" cy="2411095"/>
            <wp:effectExtent l="0" t="0" r="2540" b="8255"/>
            <wp:docPr id="636970749" name="Picture 5" descr="Forms response chart. Question title: What type of operating system do you us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at type of operating system do you use?. Number of responses: 35 respons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35EC64C" w14:textId="77777777" w:rsidR="00406B8D" w:rsidRPr="00500493" w:rsidRDefault="00406B8D" w:rsidP="007A37D8">
      <w:pPr>
        <w:jc w:val="both"/>
        <w:rPr>
          <w:rFonts w:ascii="Times New Roman" w:hAnsi="Times New Roman" w:cs="Times New Roman"/>
          <w:sz w:val="24"/>
          <w:szCs w:val="24"/>
        </w:rPr>
      </w:pPr>
    </w:p>
    <w:p w14:paraId="70229540" w14:textId="3A30E2E3" w:rsidR="00406B8D" w:rsidRPr="00500493" w:rsidRDefault="00406B8D"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198AA0F7" wp14:editId="3E79D919">
            <wp:extent cx="5731510" cy="2724150"/>
            <wp:effectExtent l="0" t="0" r="2540" b="0"/>
            <wp:docPr id="436567382" name="Picture 6" descr="Forms response chart. Question title: Which social media platform for you use most often?(Check all that apply).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ich social media platform for you use most often?(Check all that apply). Number of responses: 35 respons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DD4C6CC" w14:textId="007CDF22" w:rsidR="00406B8D" w:rsidRPr="00500493" w:rsidRDefault="00406B8D"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63A31C06" wp14:editId="29B5CCAD">
            <wp:extent cx="5731510" cy="2411095"/>
            <wp:effectExtent l="0" t="0" r="2540" b="8255"/>
            <wp:docPr id="857755973" name="Picture 7" descr="Forms response chart. Question title: How likely are you to use a campus focused social media platform like campus connect?.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likely are you to use a campus focused social media platform like campus connect?. Number of responses: 35 respons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BE91E" w14:textId="5450D0B6" w:rsidR="00406B8D" w:rsidRPr="00500493" w:rsidRDefault="00406B8D" w:rsidP="007A37D8">
      <w:pPr>
        <w:jc w:val="both"/>
        <w:rPr>
          <w:rFonts w:ascii="Times New Roman" w:hAnsi="Times New Roman" w:cs="Times New Roman"/>
          <w:sz w:val="24"/>
          <w:szCs w:val="24"/>
        </w:rPr>
      </w:pPr>
    </w:p>
    <w:p w14:paraId="23A56D74" w14:textId="084284F0" w:rsidR="00406B8D" w:rsidRPr="00500493" w:rsidRDefault="000F7FCE"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7AF2AE9F" wp14:editId="1E716B68">
            <wp:extent cx="5731510" cy="2724150"/>
            <wp:effectExtent l="0" t="0" r="2540" b="0"/>
            <wp:docPr id="1487046322" name="Picture 8" descr="Forms response chart. Question title: Which features are you most interested in?(Check all that apply).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hich features are you most interested in?(Check all that apply). Number of responses: 35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612F0B2B" w14:textId="431B26DA" w:rsidR="00406B8D" w:rsidRPr="00500493" w:rsidRDefault="00406B8D"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5A6E31DB" wp14:editId="349A0F5D">
            <wp:extent cx="5731510" cy="2411095"/>
            <wp:effectExtent l="0" t="0" r="2540" b="8255"/>
            <wp:docPr id="863027909" name="Picture 9" descr="Forms response chart. Question title: How important you think it is to connect with senior students or alumni for guidance &amp; advic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ow important you think it is to connect with senior students or alumni for guidance &amp; advice?. Number of responses: 35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2BAF097" w14:textId="77777777" w:rsidR="00406B8D" w:rsidRPr="00500493" w:rsidRDefault="00406B8D" w:rsidP="007A37D8">
      <w:pPr>
        <w:jc w:val="both"/>
        <w:rPr>
          <w:rFonts w:ascii="Times New Roman" w:hAnsi="Times New Roman" w:cs="Times New Roman"/>
          <w:sz w:val="24"/>
          <w:szCs w:val="24"/>
        </w:rPr>
      </w:pPr>
    </w:p>
    <w:p w14:paraId="13A7DA4B" w14:textId="6DC84EA6" w:rsidR="00463AD3" w:rsidRPr="00500493" w:rsidRDefault="00E21993" w:rsidP="007A37D8">
      <w:pPr>
        <w:jc w:val="both"/>
        <w:rPr>
          <w:rFonts w:ascii="Times New Roman" w:hAnsi="Times New Roman" w:cs="Times New Roman"/>
          <w:sz w:val="24"/>
          <w:szCs w:val="24"/>
        </w:rPr>
      </w:pPr>
      <w:r w:rsidRPr="00500493">
        <w:rPr>
          <w:rFonts w:ascii="Times New Roman" w:hAnsi="Times New Roman" w:cs="Times New Roman"/>
          <w:color w:val="202124"/>
          <w:spacing w:val="3"/>
          <w:sz w:val="24"/>
          <w:szCs w:val="24"/>
          <w:shd w:val="clear" w:color="auto" w:fill="FFFFFF"/>
        </w:rPr>
        <w:t>Are there any additional features you like to see in campus connect?</w:t>
      </w:r>
    </w:p>
    <w:p w14:paraId="66603AFE" w14:textId="1CBE572A" w:rsidR="00463AD3" w:rsidRPr="00500493" w:rsidRDefault="008114A7"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0222A185" wp14:editId="735F2750">
            <wp:extent cx="5494020" cy="2558925"/>
            <wp:effectExtent l="0" t="0" r="0" b="0"/>
            <wp:docPr id="15056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5634" name=""/>
                    <pic:cNvPicPr/>
                  </pic:nvPicPr>
                  <pic:blipFill>
                    <a:blip r:embed="rId16"/>
                    <a:stretch>
                      <a:fillRect/>
                    </a:stretch>
                  </pic:blipFill>
                  <pic:spPr>
                    <a:xfrm>
                      <a:off x="0" y="0"/>
                      <a:ext cx="5505470" cy="2564258"/>
                    </a:xfrm>
                    <a:prstGeom prst="rect">
                      <a:avLst/>
                    </a:prstGeom>
                  </pic:spPr>
                </pic:pic>
              </a:graphicData>
            </a:graphic>
          </wp:inline>
        </w:drawing>
      </w:r>
    </w:p>
    <w:p w14:paraId="6FFEED70" w14:textId="77E4E4B8" w:rsidR="00463AD3" w:rsidRPr="00500493" w:rsidRDefault="0091148E"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6DD4B9EE" wp14:editId="70F561C9">
            <wp:extent cx="5731510" cy="2547620"/>
            <wp:effectExtent l="0" t="0" r="2540" b="5080"/>
            <wp:docPr id="957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503" name=""/>
                    <pic:cNvPicPr/>
                  </pic:nvPicPr>
                  <pic:blipFill>
                    <a:blip r:embed="rId17"/>
                    <a:stretch>
                      <a:fillRect/>
                    </a:stretch>
                  </pic:blipFill>
                  <pic:spPr>
                    <a:xfrm>
                      <a:off x="0" y="0"/>
                      <a:ext cx="5731510" cy="2547620"/>
                    </a:xfrm>
                    <a:prstGeom prst="rect">
                      <a:avLst/>
                    </a:prstGeom>
                  </pic:spPr>
                </pic:pic>
              </a:graphicData>
            </a:graphic>
          </wp:inline>
        </w:drawing>
      </w:r>
    </w:p>
    <w:p w14:paraId="5467E0E4" w14:textId="2D71645C" w:rsidR="00463AD3" w:rsidRPr="00500493" w:rsidRDefault="00120975" w:rsidP="007A37D8">
      <w:pPr>
        <w:jc w:val="both"/>
        <w:rPr>
          <w:rFonts w:ascii="Times New Roman" w:hAnsi="Times New Roman" w:cs="Times New Roman"/>
          <w:sz w:val="24"/>
          <w:szCs w:val="24"/>
        </w:rPr>
      </w:pPr>
      <w:r w:rsidRPr="00500493">
        <w:rPr>
          <w:rFonts w:ascii="Times New Roman" w:hAnsi="Times New Roman" w:cs="Times New Roman"/>
          <w:noProof/>
          <w:sz w:val="24"/>
          <w:szCs w:val="24"/>
        </w:rPr>
        <w:drawing>
          <wp:inline distT="0" distB="0" distL="0" distR="0" wp14:anchorId="7223D5B1" wp14:editId="586A9C5A">
            <wp:extent cx="5731510" cy="696595"/>
            <wp:effectExtent l="0" t="0" r="2540" b="8255"/>
            <wp:docPr id="18825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54452" name=""/>
                    <pic:cNvPicPr/>
                  </pic:nvPicPr>
                  <pic:blipFill>
                    <a:blip r:embed="rId18"/>
                    <a:stretch>
                      <a:fillRect/>
                    </a:stretch>
                  </pic:blipFill>
                  <pic:spPr>
                    <a:xfrm>
                      <a:off x="0" y="0"/>
                      <a:ext cx="5731510" cy="696595"/>
                    </a:xfrm>
                    <a:prstGeom prst="rect">
                      <a:avLst/>
                    </a:prstGeom>
                  </pic:spPr>
                </pic:pic>
              </a:graphicData>
            </a:graphic>
          </wp:inline>
        </w:drawing>
      </w:r>
    </w:p>
    <w:p w14:paraId="58C9E7F6" w14:textId="155E0F3D" w:rsidR="00E40194" w:rsidRPr="00B80CDF" w:rsidRDefault="00E40194" w:rsidP="00E40194">
      <w:pPr>
        <w:pStyle w:val="Caption"/>
        <w:rPr>
          <w:rFonts w:cs="Times New Roman"/>
          <w:b/>
          <w:bCs/>
          <w:i/>
          <w:iCs w:val="0"/>
          <w:color w:val="auto"/>
          <w:szCs w:val="24"/>
          <w:lang w:val="en-US"/>
        </w:rPr>
      </w:pPr>
      <w:bookmarkStart w:id="1" w:name="_Toc148126525"/>
      <w:r w:rsidRPr="00B80CDF">
        <w:rPr>
          <w:b/>
          <w:bCs/>
          <w:i/>
          <w:iCs w:val="0"/>
        </w:rPr>
        <w:t>Figure</w:t>
      </w:r>
      <w:r w:rsidR="00446BB3" w:rsidRPr="00B80CDF">
        <w:rPr>
          <w:b/>
          <w:bCs/>
          <w:i/>
          <w:iCs w:val="0"/>
        </w:rPr>
        <w:t>3</w:t>
      </w:r>
      <w:r w:rsidRPr="00B80CDF">
        <w:rPr>
          <w:b/>
          <w:bCs/>
          <w:i/>
          <w:iCs w:val="0"/>
        </w:rPr>
        <w:t>.</w:t>
      </w:r>
      <w:r w:rsidR="00446BB3" w:rsidRPr="00B80CDF">
        <w:rPr>
          <w:b/>
          <w:bCs/>
          <w:i/>
          <w:iCs w:val="0"/>
        </w:rPr>
        <w:t>1</w:t>
      </w:r>
      <w:r w:rsidRPr="00B80CDF">
        <w:rPr>
          <w:b/>
          <w:bCs/>
          <w:i/>
          <w:iCs w:val="0"/>
        </w:rPr>
        <w:t xml:space="preserve"> </w:t>
      </w:r>
      <w:r w:rsidRPr="00B80CDF">
        <w:rPr>
          <w:rFonts w:cs="Times New Roman"/>
          <w:b/>
          <w:bCs/>
          <w:i/>
          <w:iCs w:val="0"/>
          <w:szCs w:val="24"/>
        </w:rPr>
        <w:t>Requirement Gathering through Google forms</w:t>
      </w:r>
      <w:bookmarkEnd w:id="1"/>
    </w:p>
    <w:p w14:paraId="073EB4F3" w14:textId="77777777" w:rsidR="0001141A" w:rsidRDefault="0001141A" w:rsidP="007A37D8">
      <w:pPr>
        <w:jc w:val="both"/>
        <w:rPr>
          <w:rFonts w:ascii="Times New Roman" w:hAnsi="Times New Roman" w:cs="Times New Roman"/>
          <w:b/>
          <w:bCs/>
          <w:sz w:val="44"/>
          <w:szCs w:val="44"/>
        </w:rPr>
      </w:pPr>
    </w:p>
    <w:p w14:paraId="0FFDFD4D" w14:textId="77777777" w:rsidR="0001141A" w:rsidRDefault="0001141A" w:rsidP="007A37D8">
      <w:pPr>
        <w:jc w:val="both"/>
        <w:rPr>
          <w:rFonts w:ascii="Times New Roman" w:hAnsi="Times New Roman" w:cs="Times New Roman"/>
          <w:b/>
          <w:bCs/>
          <w:sz w:val="44"/>
          <w:szCs w:val="44"/>
        </w:rPr>
      </w:pPr>
    </w:p>
    <w:p w14:paraId="6408FA99" w14:textId="77777777" w:rsidR="0001141A" w:rsidRDefault="0001141A" w:rsidP="007A37D8">
      <w:pPr>
        <w:jc w:val="both"/>
        <w:rPr>
          <w:rFonts w:ascii="Times New Roman" w:hAnsi="Times New Roman" w:cs="Times New Roman"/>
          <w:b/>
          <w:bCs/>
          <w:sz w:val="44"/>
          <w:szCs w:val="44"/>
        </w:rPr>
      </w:pPr>
    </w:p>
    <w:p w14:paraId="7C4F6758" w14:textId="77777777" w:rsidR="0001141A" w:rsidRDefault="0001141A" w:rsidP="007A37D8">
      <w:pPr>
        <w:jc w:val="both"/>
        <w:rPr>
          <w:rFonts w:ascii="Times New Roman" w:hAnsi="Times New Roman" w:cs="Times New Roman"/>
          <w:b/>
          <w:bCs/>
          <w:sz w:val="44"/>
          <w:szCs w:val="44"/>
        </w:rPr>
      </w:pPr>
    </w:p>
    <w:p w14:paraId="6AEB63C7" w14:textId="77777777" w:rsidR="0001141A" w:rsidRDefault="0001141A" w:rsidP="007A37D8">
      <w:pPr>
        <w:jc w:val="both"/>
        <w:rPr>
          <w:rFonts w:ascii="Times New Roman" w:hAnsi="Times New Roman" w:cs="Times New Roman"/>
          <w:b/>
          <w:bCs/>
          <w:sz w:val="44"/>
          <w:szCs w:val="44"/>
        </w:rPr>
      </w:pPr>
    </w:p>
    <w:p w14:paraId="1D587D7F" w14:textId="77777777" w:rsidR="0001141A" w:rsidRDefault="0001141A" w:rsidP="007A37D8">
      <w:pPr>
        <w:jc w:val="both"/>
        <w:rPr>
          <w:rFonts w:ascii="Times New Roman" w:hAnsi="Times New Roman" w:cs="Times New Roman"/>
          <w:b/>
          <w:bCs/>
          <w:sz w:val="44"/>
          <w:szCs w:val="44"/>
        </w:rPr>
      </w:pPr>
    </w:p>
    <w:p w14:paraId="4B3CCA3F" w14:textId="0E3B8B37" w:rsidR="00F2193C" w:rsidRPr="00324A75" w:rsidRDefault="00463AD3" w:rsidP="007A37D8">
      <w:pPr>
        <w:jc w:val="both"/>
        <w:rPr>
          <w:rFonts w:ascii="Times New Roman" w:hAnsi="Times New Roman" w:cs="Times New Roman"/>
        </w:rPr>
      </w:pPr>
      <w:r w:rsidRPr="00324A75">
        <w:rPr>
          <w:rFonts w:ascii="Times New Roman" w:hAnsi="Times New Roman" w:cs="Times New Roman"/>
          <w:b/>
          <w:bCs/>
          <w:sz w:val="44"/>
          <w:szCs w:val="44"/>
        </w:rPr>
        <w:br/>
      </w:r>
      <w:r w:rsidR="000F7FCE" w:rsidRPr="000F7FCE">
        <w:rPr>
          <w:rFonts w:ascii="Times New Roman" w:hAnsi="Times New Roman" w:cs="Times New Roman"/>
          <w:b/>
          <w:bCs/>
          <w:sz w:val="28"/>
          <w:szCs w:val="28"/>
        </w:rPr>
        <w:t xml:space="preserve">3.2.2. </w:t>
      </w:r>
      <w:r w:rsidRPr="000F7FCE">
        <w:rPr>
          <w:rFonts w:ascii="Times New Roman" w:hAnsi="Times New Roman" w:cs="Times New Roman"/>
          <w:b/>
          <w:bCs/>
          <w:sz w:val="28"/>
          <w:szCs w:val="28"/>
        </w:rPr>
        <w:t>REQUIREMENT ANALYSIS</w:t>
      </w:r>
    </w:p>
    <w:p w14:paraId="5A7B98F3" w14:textId="008BD51C" w:rsidR="00463AD3" w:rsidRPr="00A6796F" w:rsidRDefault="00463AD3" w:rsidP="007A37D8">
      <w:pPr>
        <w:jc w:val="both"/>
        <w:rPr>
          <w:rFonts w:ascii="Times New Roman" w:hAnsi="Times New Roman" w:cs="Times New Roman"/>
          <w:sz w:val="24"/>
          <w:szCs w:val="24"/>
        </w:rPr>
      </w:pPr>
      <w:r w:rsidRPr="00A6796F">
        <w:rPr>
          <w:rFonts w:ascii="Times New Roman" w:hAnsi="Times New Roman" w:cs="Times New Roman"/>
          <w:sz w:val="24"/>
          <w:szCs w:val="24"/>
        </w:rPr>
        <w:t>All the requirements are stated in simple English statement:</w:t>
      </w:r>
    </w:p>
    <w:p w14:paraId="75582D3F" w14:textId="59026D37" w:rsidR="00463AD3" w:rsidRPr="000F7FCE" w:rsidRDefault="001E5525"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 xml:space="preserve">Students and faculty of </w:t>
      </w:r>
      <w:r w:rsidRPr="000F7FCE">
        <w:rPr>
          <w:rFonts w:ascii="Times New Roman" w:hAnsi="Times New Roman" w:cs="Times New Roman"/>
          <w:b/>
          <w:bCs/>
          <w:sz w:val="24"/>
          <w:szCs w:val="24"/>
          <w:u w:val="single"/>
        </w:rPr>
        <w:t>V.G. Vaze college</w:t>
      </w:r>
      <w:r w:rsidRPr="000F7FCE">
        <w:rPr>
          <w:rFonts w:ascii="Times New Roman" w:hAnsi="Times New Roman" w:cs="Times New Roman"/>
          <w:b/>
          <w:bCs/>
          <w:sz w:val="24"/>
          <w:szCs w:val="24"/>
        </w:rPr>
        <w:t xml:space="preserve"> are user of this system</w:t>
      </w:r>
    </w:p>
    <w:p w14:paraId="3D6BE8D3" w14:textId="77777777" w:rsidR="001916E8" w:rsidRPr="00A6796F" w:rsidRDefault="001916E8" w:rsidP="007A37D8">
      <w:pPr>
        <w:pStyle w:val="ListParagraph"/>
        <w:jc w:val="both"/>
        <w:rPr>
          <w:rFonts w:ascii="Times New Roman" w:hAnsi="Times New Roman" w:cs="Times New Roman"/>
          <w:sz w:val="24"/>
          <w:szCs w:val="24"/>
        </w:rPr>
      </w:pPr>
    </w:p>
    <w:p w14:paraId="14CB2C84" w14:textId="04BF4B4A" w:rsidR="001E5525" w:rsidRPr="000F7FCE" w:rsidRDefault="001E5525"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User Registration</w:t>
      </w:r>
    </w:p>
    <w:p w14:paraId="6434E120" w14:textId="16A2B4F1" w:rsidR="001E5525" w:rsidRPr="00A6796F" w:rsidRDefault="001E5525" w:rsidP="007A37D8">
      <w:pPr>
        <w:pStyle w:val="ListParagraph"/>
        <w:numPr>
          <w:ilvl w:val="0"/>
          <w:numId w:val="11"/>
        </w:numPr>
        <w:jc w:val="both"/>
        <w:rPr>
          <w:rFonts w:ascii="Times New Roman" w:hAnsi="Times New Roman" w:cs="Times New Roman"/>
          <w:sz w:val="24"/>
          <w:szCs w:val="24"/>
        </w:rPr>
      </w:pPr>
      <w:r w:rsidRPr="00A6796F">
        <w:rPr>
          <w:rFonts w:ascii="Times New Roman" w:hAnsi="Times New Roman" w:cs="Times New Roman"/>
          <w:sz w:val="24"/>
          <w:szCs w:val="24"/>
        </w:rPr>
        <w:t>The user if they are students should be able to register using their control id</w:t>
      </w:r>
    </w:p>
    <w:p w14:paraId="6AF4A4E7" w14:textId="3EA1D71A" w:rsidR="001E5525" w:rsidRPr="00A6796F" w:rsidRDefault="001E5525" w:rsidP="007A37D8">
      <w:pPr>
        <w:pStyle w:val="ListParagraph"/>
        <w:numPr>
          <w:ilvl w:val="0"/>
          <w:numId w:val="11"/>
        </w:numPr>
        <w:jc w:val="both"/>
        <w:rPr>
          <w:rFonts w:ascii="Times New Roman" w:hAnsi="Times New Roman" w:cs="Times New Roman"/>
          <w:sz w:val="24"/>
          <w:szCs w:val="24"/>
        </w:rPr>
      </w:pPr>
      <w:r w:rsidRPr="00A6796F">
        <w:rPr>
          <w:rFonts w:ascii="Times New Roman" w:hAnsi="Times New Roman" w:cs="Times New Roman"/>
          <w:sz w:val="24"/>
          <w:szCs w:val="24"/>
        </w:rPr>
        <w:t>The faculty member would have to register using their email which is unique and contains @vazecollege.net</w:t>
      </w:r>
    </w:p>
    <w:p w14:paraId="7BECCFDD" w14:textId="16588A20" w:rsidR="001E5525" w:rsidRPr="00A6796F" w:rsidRDefault="001E5525" w:rsidP="007A37D8">
      <w:pPr>
        <w:pStyle w:val="ListParagraph"/>
        <w:numPr>
          <w:ilvl w:val="0"/>
          <w:numId w:val="11"/>
        </w:numPr>
        <w:jc w:val="both"/>
        <w:rPr>
          <w:rFonts w:ascii="Times New Roman" w:hAnsi="Times New Roman" w:cs="Times New Roman"/>
          <w:sz w:val="24"/>
          <w:szCs w:val="24"/>
        </w:rPr>
      </w:pPr>
      <w:r w:rsidRPr="00A6796F">
        <w:rPr>
          <w:rFonts w:ascii="Times New Roman" w:hAnsi="Times New Roman" w:cs="Times New Roman"/>
          <w:sz w:val="24"/>
          <w:szCs w:val="24"/>
        </w:rPr>
        <w:t>The registration page should have options to separate students and faculty registration</w:t>
      </w:r>
    </w:p>
    <w:p w14:paraId="6952EC9D" w14:textId="5E34836F" w:rsidR="001E5525" w:rsidRPr="00A6796F" w:rsidRDefault="001E5525" w:rsidP="007A37D8">
      <w:pPr>
        <w:pStyle w:val="ListParagraph"/>
        <w:numPr>
          <w:ilvl w:val="0"/>
          <w:numId w:val="11"/>
        </w:numPr>
        <w:jc w:val="both"/>
        <w:rPr>
          <w:rFonts w:ascii="Times New Roman" w:hAnsi="Times New Roman" w:cs="Times New Roman"/>
          <w:sz w:val="24"/>
          <w:szCs w:val="24"/>
        </w:rPr>
      </w:pPr>
      <w:r w:rsidRPr="00A6796F">
        <w:rPr>
          <w:rFonts w:ascii="Times New Roman" w:hAnsi="Times New Roman" w:cs="Times New Roman"/>
          <w:sz w:val="24"/>
          <w:szCs w:val="24"/>
        </w:rPr>
        <w:t>The password should be a minimum of 8 character.</w:t>
      </w:r>
    </w:p>
    <w:p w14:paraId="0D275555" w14:textId="0CC134D9" w:rsidR="001916E8" w:rsidRDefault="001E5525" w:rsidP="007A37D8">
      <w:pPr>
        <w:pStyle w:val="ListParagraph"/>
        <w:numPr>
          <w:ilvl w:val="0"/>
          <w:numId w:val="11"/>
        </w:numPr>
        <w:jc w:val="both"/>
        <w:rPr>
          <w:rFonts w:ascii="Times New Roman" w:hAnsi="Times New Roman" w:cs="Times New Roman"/>
          <w:sz w:val="24"/>
          <w:szCs w:val="24"/>
        </w:rPr>
      </w:pPr>
      <w:r w:rsidRPr="00A6796F">
        <w:rPr>
          <w:rFonts w:ascii="Times New Roman" w:hAnsi="Times New Roman" w:cs="Times New Roman"/>
          <w:sz w:val="24"/>
          <w:szCs w:val="24"/>
        </w:rPr>
        <w:t>The students control ID and the faculty’s email are used as username in the system.</w:t>
      </w:r>
    </w:p>
    <w:p w14:paraId="25AC4033" w14:textId="77777777" w:rsidR="00A6796F" w:rsidRPr="00A6796F" w:rsidRDefault="00A6796F" w:rsidP="007A37D8">
      <w:pPr>
        <w:pStyle w:val="ListParagraph"/>
        <w:ind w:left="1080"/>
        <w:jc w:val="both"/>
        <w:rPr>
          <w:rFonts w:ascii="Times New Roman" w:hAnsi="Times New Roman" w:cs="Times New Roman"/>
          <w:sz w:val="24"/>
          <w:szCs w:val="24"/>
        </w:rPr>
      </w:pPr>
    </w:p>
    <w:p w14:paraId="3B44E379" w14:textId="77777777" w:rsidR="001F0970" w:rsidRPr="000F7FCE" w:rsidRDefault="001E5525"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User Login</w:t>
      </w:r>
    </w:p>
    <w:p w14:paraId="4A34F0DC" w14:textId="0F7B40BB" w:rsidR="001E5525" w:rsidRPr="00A6796F" w:rsidRDefault="001F0970" w:rsidP="007A37D8">
      <w:pPr>
        <w:pStyle w:val="ListParagraph"/>
        <w:numPr>
          <w:ilvl w:val="0"/>
          <w:numId w:val="12"/>
        </w:numPr>
        <w:jc w:val="both"/>
        <w:rPr>
          <w:rFonts w:ascii="Times New Roman" w:hAnsi="Times New Roman" w:cs="Times New Roman"/>
          <w:sz w:val="24"/>
          <w:szCs w:val="24"/>
        </w:rPr>
      </w:pPr>
      <w:r w:rsidRPr="00A6796F">
        <w:rPr>
          <w:rFonts w:ascii="Times New Roman" w:hAnsi="Times New Roman" w:cs="Times New Roman"/>
          <w:sz w:val="24"/>
          <w:szCs w:val="24"/>
        </w:rPr>
        <w:t xml:space="preserve">The </w:t>
      </w:r>
      <w:r w:rsidR="00D77B2C" w:rsidRPr="00A6796F">
        <w:rPr>
          <w:rFonts w:ascii="Times New Roman" w:hAnsi="Times New Roman" w:cs="Times New Roman"/>
          <w:sz w:val="24"/>
          <w:szCs w:val="24"/>
        </w:rPr>
        <w:t xml:space="preserve">user will have to enter </w:t>
      </w:r>
      <w:r w:rsidR="00D9310E" w:rsidRPr="00A6796F">
        <w:rPr>
          <w:rFonts w:ascii="Times New Roman" w:hAnsi="Times New Roman" w:cs="Times New Roman"/>
          <w:sz w:val="24"/>
          <w:szCs w:val="24"/>
        </w:rPr>
        <w:t xml:space="preserve">their credential like registered email or control id </w:t>
      </w:r>
      <w:r w:rsidR="00652CAB" w:rsidRPr="00A6796F">
        <w:rPr>
          <w:rFonts w:ascii="Times New Roman" w:hAnsi="Times New Roman" w:cs="Times New Roman"/>
          <w:sz w:val="24"/>
          <w:szCs w:val="24"/>
        </w:rPr>
        <w:t>depending whether there are a faculty or a student respectively</w:t>
      </w:r>
      <w:r w:rsidR="00253FC4" w:rsidRPr="00A6796F">
        <w:rPr>
          <w:rFonts w:ascii="Times New Roman" w:hAnsi="Times New Roman" w:cs="Times New Roman"/>
          <w:sz w:val="24"/>
          <w:szCs w:val="24"/>
        </w:rPr>
        <w:t>.</w:t>
      </w:r>
    </w:p>
    <w:p w14:paraId="375C278E" w14:textId="18CAD8A3" w:rsidR="00253FC4" w:rsidRPr="00A6796F" w:rsidRDefault="00253FC4" w:rsidP="007A37D8">
      <w:pPr>
        <w:pStyle w:val="ListParagraph"/>
        <w:numPr>
          <w:ilvl w:val="0"/>
          <w:numId w:val="12"/>
        </w:numPr>
        <w:jc w:val="both"/>
        <w:rPr>
          <w:rFonts w:ascii="Times New Roman" w:hAnsi="Times New Roman" w:cs="Times New Roman"/>
          <w:sz w:val="24"/>
          <w:szCs w:val="24"/>
        </w:rPr>
      </w:pPr>
      <w:r w:rsidRPr="00A6796F">
        <w:rPr>
          <w:rFonts w:ascii="Times New Roman" w:hAnsi="Times New Roman" w:cs="Times New Roman"/>
          <w:sz w:val="24"/>
          <w:szCs w:val="24"/>
        </w:rPr>
        <w:t>The user should have the options of “forgot password”</w:t>
      </w:r>
    </w:p>
    <w:p w14:paraId="5D41B766" w14:textId="26F80AEC" w:rsidR="00253FC4" w:rsidRPr="00A6796F" w:rsidRDefault="005000EB" w:rsidP="007A37D8">
      <w:pPr>
        <w:pStyle w:val="ListParagraph"/>
        <w:numPr>
          <w:ilvl w:val="0"/>
          <w:numId w:val="12"/>
        </w:numPr>
        <w:jc w:val="both"/>
        <w:rPr>
          <w:rFonts w:ascii="Times New Roman" w:hAnsi="Times New Roman" w:cs="Times New Roman"/>
          <w:sz w:val="24"/>
          <w:szCs w:val="24"/>
        </w:rPr>
      </w:pPr>
      <w:r w:rsidRPr="00A6796F">
        <w:rPr>
          <w:rFonts w:ascii="Times New Roman" w:hAnsi="Times New Roman" w:cs="Times New Roman"/>
          <w:sz w:val="24"/>
          <w:szCs w:val="24"/>
        </w:rPr>
        <w:t xml:space="preserve">The user need not login every time they visit the app until they </w:t>
      </w:r>
      <w:r w:rsidR="00797C51" w:rsidRPr="00A6796F">
        <w:rPr>
          <w:rFonts w:ascii="Times New Roman" w:hAnsi="Times New Roman" w:cs="Times New Roman"/>
          <w:sz w:val="24"/>
          <w:szCs w:val="24"/>
        </w:rPr>
        <w:t>explicitly log out.</w:t>
      </w:r>
    </w:p>
    <w:p w14:paraId="7C53B3AE" w14:textId="53EB2A86" w:rsidR="00F760AB" w:rsidRDefault="00797C51" w:rsidP="007A37D8">
      <w:pPr>
        <w:pStyle w:val="ListParagraph"/>
        <w:numPr>
          <w:ilvl w:val="0"/>
          <w:numId w:val="12"/>
        </w:numPr>
        <w:jc w:val="both"/>
        <w:rPr>
          <w:rFonts w:ascii="Times New Roman" w:hAnsi="Times New Roman" w:cs="Times New Roman"/>
          <w:sz w:val="24"/>
          <w:szCs w:val="24"/>
        </w:rPr>
      </w:pPr>
      <w:r w:rsidRPr="00A6796F">
        <w:rPr>
          <w:rFonts w:ascii="Times New Roman" w:hAnsi="Times New Roman" w:cs="Times New Roman"/>
          <w:sz w:val="24"/>
          <w:szCs w:val="24"/>
        </w:rPr>
        <w:t xml:space="preserve">The user should be displayed </w:t>
      </w:r>
      <w:proofErr w:type="spellStart"/>
      <w:proofErr w:type="gramStart"/>
      <w:r w:rsidRPr="00A6796F">
        <w:rPr>
          <w:rFonts w:ascii="Times New Roman" w:hAnsi="Times New Roman" w:cs="Times New Roman"/>
          <w:sz w:val="24"/>
          <w:szCs w:val="24"/>
        </w:rPr>
        <w:t>a</w:t>
      </w:r>
      <w:proofErr w:type="spellEnd"/>
      <w:proofErr w:type="gramEnd"/>
      <w:r w:rsidRPr="00A6796F">
        <w:rPr>
          <w:rFonts w:ascii="Times New Roman" w:hAnsi="Times New Roman" w:cs="Times New Roman"/>
          <w:sz w:val="24"/>
          <w:szCs w:val="24"/>
        </w:rPr>
        <w:t xml:space="preserve"> appropriate message of authentication </w:t>
      </w:r>
      <w:r w:rsidR="00F760AB" w:rsidRPr="00A6796F">
        <w:rPr>
          <w:rFonts w:ascii="Times New Roman" w:hAnsi="Times New Roman" w:cs="Times New Roman"/>
          <w:sz w:val="24"/>
          <w:szCs w:val="24"/>
        </w:rPr>
        <w:t>fails.</w:t>
      </w:r>
    </w:p>
    <w:p w14:paraId="3061D7E1" w14:textId="77777777" w:rsidR="00DC50EA" w:rsidRPr="000F7FCE" w:rsidRDefault="00DC50EA" w:rsidP="00DC50EA">
      <w:pPr>
        <w:pStyle w:val="ListParagraph"/>
        <w:ind w:left="1080"/>
        <w:jc w:val="both"/>
        <w:rPr>
          <w:rFonts w:ascii="Times New Roman" w:hAnsi="Times New Roman" w:cs="Times New Roman"/>
        </w:rPr>
      </w:pPr>
    </w:p>
    <w:p w14:paraId="47F05A11" w14:textId="5F7FD010" w:rsidR="00F760AB" w:rsidRPr="000F7FCE" w:rsidRDefault="00F760AB"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 xml:space="preserve">Posting blogs or </w:t>
      </w:r>
      <w:r w:rsidR="005806C2" w:rsidRPr="000F7FCE">
        <w:rPr>
          <w:rFonts w:ascii="Times New Roman" w:hAnsi="Times New Roman" w:cs="Times New Roman"/>
          <w:b/>
          <w:bCs/>
          <w:sz w:val="24"/>
          <w:szCs w:val="24"/>
        </w:rPr>
        <w:t>I</w:t>
      </w:r>
      <w:r w:rsidRPr="000F7FCE">
        <w:rPr>
          <w:rFonts w:ascii="Times New Roman" w:hAnsi="Times New Roman" w:cs="Times New Roman"/>
          <w:b/>
          <w:bCs/>
          <w:sz w:val="24"/>
          <w:szCs w:val="24"/>
        </w:rPr>
        <w:t>mages</w:t>
      </w:r>
    </w:p>
    <w:p w14:paraId="3C725A24" w14:textId="6C501D18" w:rsidR="005806C2" w:rsidRPr="00A6796F" w:rsidRDefault="005806C2" w:rsidP="007A37D8">
      <w:pPr>
        <w:pStyle w:val="ListParagraph"/>
        <w:numPr>
          <w:ilvl w:val="0"/>
          <w:numId w:val="13"/>
        </w:numPr>
        <w:jc w:val="both"/>
        <w:rPr>
          <w:rFonts w:ascii="Times New Roman" w:hAnsi="Times New Roman" w:cs="Times New Roman"/>
          <w:sz w:val="24"/>
          <w:szCs w:val="24"/>
        </w:rPr>
      </w:pPr>
      <w:r w:rsidRPr="00A6796F">
        <w:rPr>
          <w:rFonts w:ascii="Times New Roman" w:hAnsi="Times New Roman" w:cs="Times New Roman"/>
          <w:sz w:val="24"/>
          <w:szCs w:val="24"/>
        </w:rPr>
        <w:t>Users can create and publish blog posts or upload images.</w:t>
      </w:r>
    </w:p>
    <w:p w14:paraId="3A61E91F" w14:textId="653A74C1" w:rsidR="005806C2" w:rsidRPr="00A6796F" w:rsidRDefault="00A76543" w:rsidP="007A37D8">
      <w:pPr>
        <w:pStyle w:val="ListParagraph"/>
        <w:numPr>
          <w:ilvl w:val="0"/>
          <w:numId w:val="13"/>
        </w:numPr>
        <w:jc w:val="both"/>
        <w:rPr>
          <w:rFonts w:ascii="Times New Roman" w:hAnsi="Times New Roman" w:cs="Times New Roman"/>
          <w:sz w:val="24"/>
          <w:szCs w:val="24"/>
        </w:rPr>
      </w:pPr>
      <w:r w:rsidRPr="00A6796F">
        <w:rPr>
          <w:rFonts w:ascii="Times New Roman" w:hAnsi="Times New Roman" w:cs="Times New Roman"/>
          <w:sz w:val="24"/>
          <w:szCs w:val="24"/>
        </w:rPr>
        <w:t>The users should be able to upload images directly from the device.</w:t>
      </w:r>
    </w:p>
    <w:p w14:paraId="5C4D2574" w14:textId="77F04B3D" w:rsidR="00A76543" w:rsidRPr="00A6796F" w:rsidRDefault="009E0FBF" w:rsidP="007A37D8">
      <w:pPr>
        <w:pStyle w:val="ListParagraph"/>
        <w:numPr>
          <w:ilvl w:val="0"/>
          <w:numId w:val="13"/>
        </w:numPr>
        <w:jc w:val="both"/>
        <w:rPr>
          <w:rFonts w:ascii="Times New Roman" w:hAnsi="Times New Roman" w:cs="Times New Roman"/>
          <w:sz w:val="24"/>
          <w:szCs w:val="24"/>
        </w:rPr>
      </w:pPr>
      <w:r w:rsidRPr="00A6796F">
        <w:rPr>
          <w:rFonts w:ascii="Times New Roman" w:hAnsi="Times New Roman" w:cs="Times New Roman"/>
          <w:sz w:val="24"/>
          <w:szCs w:val="24"/>
        </w:rPr>
        <w:t>Choose who can view the post</w:t>
      </w:r>
      <w:r w:rsidR="00C3431D" w:rsidRPr="00A6796F">
        <w:rPr>
          <w:rFonts w:ascii="Times New Roman" w:hAnsi="Times New Roman" w:cs="Times New Roman"/>
          <w:sz w:val="24"/>
          <w:szCs w:val="24"/>
        </w:rPr>
        <w:t xml:space="preserve"> </w:t>
      </w:r>
      <w:r w:rsidRPr="00A6796F">
        <w:rPr>
          <w:rFonts w:ascii="Times New Roman" w:hAnsi="Times New Roman" w:cs="Times New Roman"/>
          <w:sz w:val="24"/>
          <w:szCs w:val="24"/>
        </w:rPr>
        <w:t>(Student,</w:t>
      </w:r>
      <w:r w:rsidR="00D93B73" w:rsidRPr="00A6796F">
        <w:rPr>
          <w:rFonts w:ascii="Times New Roman" w:hAnsi="Times New Roman" w:cs="Times New Roman"/>
          <w:sz w:val="24"/>
          <w:szCs w:val="24"/>
        </w:rPr>
        <w:t xml:space="preserve"> </w:t>
      </w:r>
      <w:r w:rsidRPr="00A6796F">
        <w:rPr>
          <w:rFonts w:ascii="Times New Roman" w:hAnsi="Times New Roman" w:cs="Times New Roman"/>
          <w:sz w:val="24"/>
          <w:szCs w:val="24"/>
        </w:rPr>
        <w:t>faculty</w:t>
      </w:r>
      <w:r w:rsidR="00726462" w:rsidRPr="00A6796F">
        <w:rPr>
          <w:rFonts w:ascii="Times New Roman" w:hAnsi="Times New Roman" w:cs="Times New Roman"/>
          <w:sz w:val="24"/>
          <w:szCs w:val="24"/>
        </w:rPr>
        <w:t>,</w:t>
      </w:r>
      <w:r w:rsidR="00D93B73" w:rsidRPr="00A6796F">
        <w:rPr>
          <w:rFonts w:ascii="Times New Roman" w:hAnsi="Times New Roman" w:cs="Times New Roman"/>
          <w:sz w:val="24"/>
          <w:szCs w:val="24"/>
        </w:rPr>
        <w:t xml:space="preserve"> </w:t>
      </w:r>
      <w:r w:rsidR="00726462" w:rsidRPr="00A6796F">
        <w:rPr>
          <w:rFonts w:ascii="Times New Roman" w:hAnsi="Times New Roman" w:cs="Times New Roman"/>
          <w:sz w:val="24"/>
          <w:szCs w:val="24"/>
        </w:rPr>
        <w:t>everyone,</w:t>
      </w:r>
      <w:r w:rsidR="00D93B73" w:rsidRPr="00A6796F">
        <w:rPr>
          <w:rFonts w:ascii="Times New Roman" w:hAnsi="Times New Roman" w:cs="Times New Roman"/>
          <w:sz w:val="24"/>
          <w:szCs w:val="24"/>
        </w:rPr>
        <w:t xml:space="preserve"> </w:t>
      </w:r>
      <w:r w:rsidR="00726462" w:rsidRPr="00A6796F">
        <w:rPr>
          <w:rFonts w:ascii="Times New Roman" w:hAnsi="Times New Roman" w:cs="Times New Roman"/>
          <w:sz w:val="24"/>
          <w:szCs w:val="24"/>
        </w:rPr>
        <w:t>specific group</w:t>
      </w:r>
      <w:r w:rsidRPr="00A6796F">
        <w:rPr>
          <w:rFonts w:ascii="Times New Roman" w:hAnsi="Times New Roman" w:cs="Times New Roman"/>
          <w:sz w:val="24"/>
          <w:szCs w:val="24"/>
        </w:rPr>
        <w:t>).</w:t>
      </w:r>
    </w:p>
    <w:p w14:paraId="24822FCF" w14:textId="1672CE0E" w:rsidR="009E0FBF" w:rsidRPr="00A6796F" w:rsidRDefault="001A0FDE" w:rsidP="007A37D8">
      <w:pPr>
        <w:pStyle w:val="ListParagraph"/>
        <w:numPr>
          <w:ilvl w:val="0"/>
          <w:numId w:val="13"/>
        </w:numPr>
        <w:jc w:val="both"/>
        <w:rPr>
          <w:rFonts w:ascii="Times New Roman" w:hAnsi="Times New Roman" w:cs="Times New Roman"/>
          <w:sz w:val="24"/>
          <w:szCs w:val="24"/>
        </w:rPr>
      </w:pPr>
      <w:r w:rsidRPr="00A6796F">
        <w:rPr>
          <w:rFonts w:ascii="Times New Roman" w:hAnsi="Times New Roman" w:cs="Times New Roman"/>
          <w:sz w:val="24"/>
          <w:szCs w:val="24"/>
        </w:rPr>
        <w:t>Users can comment on post and like posts.</w:t>
      </w:r>
    </w:p>
    <w:p w14:paraId="750F51F9" w14:textId="63F37E8E" w:rsidR="00A9499A" w:rsidRDefault="00A9499A" w:rsidP="007A37D8">
      <w:pPr>
        <w:pStyle w:val="ListParagraph"/>
        <w:numPr>
          <w:ilvl w:val="0"/>
          <w:numId w:val="13"/>
        </w:numPr>
        <w:jc w:val="both"/>
        <w:rPr>
          <w:rFonts w:ascii="Times New Roman" w:hAnsi="Times New Roman" w:cs="Times New Roman"/>
          <w:sz w:val="24"/>
          <w:szCs w:val="24"/>
        </w:rPr>
      </w:pPr>
      <w:r w:rsidRPr="00A6796F">
        <w:rPr>
          <w:rFonts w:ascii="Times New Roman" w:hAnsi="Times New Roman" w:cs="Times New Roman"/>
          <w:sz w:val="24"/>
          <w:szCs w:val="24"/>
        </w:rPr>
        <w:t>Receive alert for comments and likes on their posts or images.</w:t>
      </w:r>
    </w:p>
    <w:p w14:paraId="492400AE" w14:textId="77777777" w:rsidR="00DC50EA" w:rsidRPr="00DC50EA" w:rsidRDefault="00DC50EA" w:rsidP="00DC50EA">
      <w:pPr>
        <w:pStyle w:val="ListParagraph"/>
        <w:ind w:left="1080"/>
        <w:jc w:val="both"/>
        <w:rPr>
          <w:rFonts w:ascii="Times New Roman" w:hAnsi="Times New Roman" w:cs="Times New Roman"/>
          <w:sz w:val="24"/>
          <w:szCs w:val="24"/>
        </w:rPr>
      </w:pPr>
    </w:p>
    <w:p w14:paraId="4A96EB9D" w14:textId="2D1622EC" w:rsidR="00B666D6" w:rsidRPr="000F7FCE" w:rsidRDefault="00B666D6"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Viewing posts and blogs</w:t>
      </w:r>
    </w:p>
    <w:p w14:paraId="3BA5501B" w14:textId="7C0FAD85" w:rsidR="00B666D6" w:rsidRPr="00A6796F" w:rsidRDefault="00B666D6" w:rsidP="007A37D8">
      <w:pPr>
        <w:pStyle w:val="ListParagraph"/>
        <w:numPr>
          <w:ilvl w:val="0"/>
          <w:numId w:val="14"/>
        </w:numPr>
        <w:jc w:val="both"/>
        <w:rPr>
          <w:rFonts w:ascii="Times New Roman" w:hAnsi="Times New Roman" w:cs="Times New Roman"/>
          <w:sz w:val="24"/>
          <w:szCs w:val="24"/>
        </w:rPr>
      </w:pPr>
      <w:r w:rsidRPr="00A6796F">
        <w:rPr>
          <w:rFonts w:ascii="Times New Roman" w:hAnsi="Times New Roman" w:cs="Times New Roman"/>
          <w:sz w:val="24"/>
          <w:szCs w:val="24"/>
        </w:rPr>
        <w:t xml:space="preserve">Posts are presented in a clear </w:t>
      </w:r>
      <w:r w:rsidR="003E2997" w:rsidRPr="00A6796F">
        <w:rPr>
          <w:rFonts w:ascii="Times New Roman" w:hAnsi="Times New Roman" w:cs="Times New Roman"/>
          <w:sz w:val="24"/>
          <w:szCs w:val="24"/>
        </w:rPr>
        <w:t>and readable format.</w:t>
      </w:r>
    </w:p>
    <w:p w14:paraId="66FD3070" w14:textId="39BB147C" w:rsidR="003E2997" w:rsidRPr="00A6796F" w:rsidRDefault="003E2997" w:rsidP="007A37D8">
      <w:pPr>
        <w:pStyle w:val="ListParagraph"/>
        <w:numPr>
          <w:ilvl w:val="0"/>
          <w:numId w:val="14"/>
        </w:numPr>
        <w:jc w:val="both"/>
        <w:rPr>
          <w:rFonts w:ascii="Times New Roman" w:hAnsi="Times New Roman" w:cs="Times New Roman"/>
          <w:sz w:val="24"/>
          <w:szCs w:val="24"/>
        </w:rPr>
      </w:pPr>
      <w:r w:rsidRPr="00A6796F">
        <w:rPr>
          <w:rFonts w:ascii="Times New Roman" w:hAnsi="Times New Roman" w:cs="Times New Roman"/>
          <w:sz w:val="24"/>
          <w:szCs w:val="24"/>
        </w:rPr>
        <w:t>Users are only able to see posts whom they follow.</w:t>
      </w:r>
    </w:p>
    <w:p w14:paraId="7A0DE8BE" w14:textId="35D72588" w:rsidR="003E2997" w:rsidRPr="00A6796F" w:rsidRDefault="008F147A" w:rsidP="007A37D8">
      <w:pPr>
        <w:pStyle w:val="ListParagraph"/>
        <w:numPr>
          <w:ilvl w:val="0"/>
          <w:numId w:val="14"/>
        </w:numPr>
        <w:jc w:val="both"/>
        <w:rPr>
          <w:rFonts w:ascii="Times New Roman" w:hAnsi="Times New Roman" w:cs="Times New Roman"/>
          <w:sz w:val="24"/>
          <w:szCs w:val="24"/>
        </w:rPr>
      </w:pPr>
      <w:r w:rsidRPr="00A6796F">
        <w:rPr>
          <w:rFonts w:ascii="Times New Roman" w:hAnsi="Times New Roman" w:cs="Times New Roman"/>
          <w:sz w:val="24"/>
          <w:szCs w:val="24"/>
        </w:rPr>
        <w:t>Posta are arranged according to their date and popularity.</w:t>
      </w:r>
    </w:p>
    <w:p w14:paraId="1D838EEA" w14:textId="029BADFB" w:rsidR="008F147A" w:rsidRPr="00A6796F" w:rsidRDefault="008F147A" w:rsidP="007A37D8">
      <w:pPr>
        <w:pStyle w:val="ListParagraph"/>
        <w:numPr>
          <w:ilvl w:val="0"/>
          <w:numId w:val="14"/>
        </w:numPr>
        <w:jc w:val="both"/>
        <w:rPr>
          <w:rFonts w:ascii="Times New Roman" w:hAnsi="Times New Roman" w:cs="Times New Roman"/>
          <w:sz w:val="24"/>
          <w:szCs w:val="24"/>
        </w:rPr>
      </w:pPr>
      <w:r w:rsidRPr="00A6796F">
        <w:rPr>
          <w:rFonts w:ascii="Times New Roman" w:hAnsi="Times New Roman" w:cs="Times New Roman"/>
          <w:sz w:val="24"/>
          <w:szCs w:val="24"/>
        </w:rPr>
        <w:t xml:space="preserve">Users must be able to </w:t>
      </w:r>
      <w:r w:rsidR="00E96168" w:rsidRPr="00A6796F">
        <w:rPr>
          <w:rFonts w:ascii="Times New Roman" w:hAnsi="Times New Roman" w:cs="Times New Roman"/>
          <w:sz w:val="24"/>
          <w:szCs w:val="24"/>
        </w:rPr>
        <w:t>like comment on them and share them with others.</w:t>
      </w:r>
    </w:p>
    <w:p w14:paraId="3EE39268" w14:textId="504F7793" w:rsidR="00A74BFA" w:rsidRDefault="00E96168" w:rsidP="007A37D8">
      <w:pPr>
        <w:pStyle w:val="ListParagraph"/>
        <w:numPr>
          <w:ilvl w:val="0"/>
          <w:numId w:val="14"/>
        </w:numPr>
        <w:jc w:val="both"/>
        <w:rPr>
          <w:rFonts w:ascii="Times New Roman" w:hAnsi="Times New Roman" w:cs="Times New Roman"/>
          <w:sz w:val="24"/>
          <w:szCs w:val="24"/>
        </w:rPr>
      </w:pPr>
      <w:r w:rsidRPr="00A6796F">
        <w:rPr>
          <w:rFonts w:ascii="Times New Roman" w:hAnsi="Times New Roman" w:cs="Times New Roman"/>
          <w:sz w:val="24"/>
          <w:szCs w:val="24"/>
        </w:rPr>
        <w:t xml:space="preserve">Users have options </w:t>
      </w:r>
      <w:r w:rsidR="00F067A9" w:rsidRPr="00A6796F">
        <w:rPr>
          <w:rFonts w:ascii="Times New Roman" w:hAnsi="Times New Roman" w:cs="Times New Roman"/>
          <w:sz w:val="24"/>
          <w:szCs w:val="24"/>
        </w:rPr>
        <w:t>to search for specific post or filter content by categories or tags</w:t>
      </w:r>
      <w:r w:rsidR="00A74BFA" w:rsidRPr="00A6796F">
        <w:rPr>
          <w:rFonts w:ascii="Times New Roman" w:hAnsi="Times New Roman" w:cs="Times New Roman"/>
          <w:sz w:val="24"/>
          <w:szCs w:val="24"/>
        </w:rPr>
        <w:t>.</w:t>
      </w:r>
    </w:p>
    <w:p w14:paraId="27E2B720" w14:textId="77777777" w:rsidR="00A6796F" w:rsidRPr="00A6796F" w:rsidRDefault="00A6796F" w:rsidP="007A37D8">
      <w:pPr>
        <w:pStyle w:val="ListParagraph"/>
        <w:ind w:left="1080"/>
        <w:jc w:val="both"/>
        <w:rPr>
          <w:rFonts w:ascii="Times New Roman" w:hAnsi="Times New Roman" w:cs="Times New Roman"/>
          <w:sz w:val="24"/>
          <w:szCs w:val="24"/>
        </w:rPr>
      </w:pPr>
    </w:p>
    <w:p w14:paraId="3B1905DF" w14:textId="2B05B6DD" w:rsidR="00A74BFA" w:rsidRPr="000F7FCE" w:rsidRDefault="00A74BFA"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Profile</w:t>
      </w:r>
    </w:p>
    <w:p w14:paraId="1549687E" w14:textId="7501944E" w:rsidR="00A74BFA" w:rsidRPr="00A6796F" w:rsidRDefault="00A74BFA" w:rsidP="007A37D8">
      <w:pPr>
        <w:pStyle w:val="ListParagraph"/>
        <w:numPr>
          <w:ilvl w:val="0"/>
          <w:numId w:val="15"/>
        </w:numPr>
        <w:jc w:val="both"/>
        <w:rPr>
          <w:rFonts w:ascii="Times New Roman" w:hAnsi="Times New Roman" w:cs="Times New Roman"/>
          <w:sz w:val="24"/>
          <w:szCs w:val="24"/>
        </w:rPr>
      </w:pPr>
      <w:r w:rsidRPr="00A6796F">
        <w:rPr>
          <w:rFonts w:ascii="Times New Roman" w:hAnsi="Times New Roman" w:cs="Times New Roman"/>
          <w:sz w:val="24"/>
          <w:szCs w:val="24"/>
        </w:rPr>
        <w:t xml:space="preserve">Each user </w:t>
      </w:r>
      <w:proofErr w:type="gramStart"/>
      <w:r w:rsidRPr="00A6796F">
        <w:rPr>
          <w:rFonts w:ascii="Times New Roman" w:hAnsi="Times New Roman" w:cs="Times New Roman"/>
          <w:sz w:val="24"/>
          <w:szCs w:val="24"/>
        </w:rPr>
        <w:t>have</w:t>
      </w:r>
      <w:proofErr w:type="gramEnd"/>
      <w:r w:rsidRPr="00A6796F">
        <w:rPr>
          <w:rFonts w:ascii="Times New Roman" w:hAnsi="Times New Roman" w:cs="Times New Roman"/>
          <w:sz w:val="24"/>
          <w:szCs w:val="24"/>
        </w:rPr>
        <w:t xml:space="preserve"> a personalized profile</w:t>
      </w:r>
      <w:r w:rsidR="004A47BE" w:rsidRPr="00A6796F">
        <w:rPr>
          <w:rFonts w:ascii="Times New Roman" w:hAnsi="Times New Roman" w:cs="Times New Roman"/>
          <w:sz w:val="24"/>
          <w:szCs w:val="24"/>
        </w:rPr>
        <w:t xml:space="preserve"> displaying their information</w:t>
      </w:r>
    </w:p>
    <w:p w14:paraId="0F172233" w14:textId="51F2D152" w:rsidR="004A47BE" w:rsidRPr="00A6796F" w:rsidRDefault="004A47BE" w:rsidP="007A37D8">
      <w:pPr>
        <w:pStyle w:val="ListParagraph"/>
        <w:numPr>
          <w:ilvl w:val="0"/>
          <w:numId w:val="15"/>
        </w:numPr>
        <w:jc w:val="both"/>
        <w:rPr>
          <w:rFonts w:ascii="Times New Roman" w:hAnsi="Times New Roman" w:cs="Times New Roman"/>
          <w:sz w:val="24"/>
          <w:szCs w:val="24"/>
        </w:rPr>
      </w:pPr>
      <w:r w:rsidRPr="00A6796F">
        <w:rPr>
          <w:rFonts w:ascii="Times New Roman" w:hAnsi="Times New Roman" w:cs="Times New Roman"/>
          <w:sz w:val="24"/>
          <w:szCs w:val="24"/>
        </w:rPr>
        <w:t xml:space="preserve">Users can follow other profile </w:t>
      </w:r>
      <w:r w:rsidR="00841F4D" w:rsidRPr="00A6796F">
        <w:rPr>
          <w:rFonts w:ascii="Times New Roman" w:hAnsi="Times New Roman" w:cs="Times New Roman"/>
          <w:sz w:val="24"/>
          <w:szCs w:val="24"/>
        </w:rPr>
        <w:t>to stay updated with their activities.</w:t>
      </w:r>
    </w:p>
    <w:p w14:paraId="38019275" w14:textId="34E1470A" w:rsidR="00841F4D" w:rsidRPr="00A6796F" w:rsidRDefault="006C5414" w:rsidP="007A37D8">
      <w:pPr>
        <w:pStyle w:val="ListParagraph"/>
        <w:numPr>
          <w:ilvl w:val="0"/>
          <w:numId w:val="15"/>
        </w:numPr>
        <w:jc w:val="both"/>
        <w:rPr>
          <w:rFonts w:ascii="Times New Roman" w:hAnsi="Times New Roman" w:cs="Times New Roman"/>
          <w:sz w:val="24"/>
          <w:szCs w:val="24"/>
        </w:rPr>
      </w:pPr>
      <w:r w:rsidRPr="00A6796F">
        <w:rPr>
          <w:rFonts w:ascii="Times New Roman" w:hAnsi="Times New Roman" w:cs="Times New Roman"/>
          <w:sz w:val="24"/>
          <w:szCs w:val="24"/>
        </w:rPr>
        <w:t>Display the count of followers and profile followed by users</w:t>
      </w:r>
    </w:p>
    <w:p w14:paraId="5D532499" w14:textId="5B3AC8CA" w:rsidR="006C5414" w:rsidRPr="00A6796F" w:rsidRDefault="006C5414" w:rsidP="007A37D8">
      <w:pPr>
        <w:pStyle w:val="ListParagraph"/>
        <w:numPr>
          <w:ilvl w:val="0"/>
          <w:numId w:val="15"/>
        </w:numPr>
        <w:jc w:val="both"/>
        <w:rPr>
          <w:rFonts w:ascii="Times New Roman" w:hAnsi="Times New Roman" w:cs="Times New Roman"/>
          <w:sz w:val="24"/>
          <w:szCs w:val="24"/>
        </w:rPr>
      </w:pPr>
      <w:r w:rsidRPr="00A6796F">
        <w:rPr>
          <w:rFonts w:ascii="Times New Roman" w:hAnsi="Times New Roman" w:cs="Times New Roman"/>
          <w:sz w:val="24"/>
          <w:szCs w:val="24"/>
        </w:rPr>
        <w:t xml:space="preserve">Option to edit profile </w:t>
      </w:r>
      <w:r w:rsidR="003751A5" w:rsidRPr="00A6796F">
        <w:rPr>
          <w:rFonts w:ascii="Times New Roman" w:hAnsi="Times New Roman" w:cs="Times New Roman"/>
          <w:sz w:val="24"/>
          <w:szCs w:val="24"/>
        </w:rPr>
        <w:t>details and profile picture</w:t>
      </w:r>
    </w:p>
    <w:p w14:paraId="21DA8858" w14:textId="4126D263" w:rsidR="003751A5" w:rsidRPr="00A6796F" w:rsidRDefault="003751A5" w:rsidP="007A37D8">
      <w:pPr>
        <w:pStyle w:val="ListParagraph"/>
        <w:numPr>
          <w:ilvl w:val="0"/>
          <w:numId w:val="15"/>
        </w:numPr>
        <w:jc w:val="both"/>
        <w:rPr>
          <w:rFonts w:ascii="Times New Roman" w:hAnsi="Times New Roman" w:cs="Times New Roman"/>
          <w:sz w:val="24"/>
          <w:szCs w:val="24"/>
        </w:rPr>
      </w:pPr>
      <w:r w:rsidRPr="00A6796F">
        <w:rPr>
          <w:rFonts w:ascii="Times New Roman" w:hAnsi="Times New Roman" w:cs="Times New Roman"/>
          <w:sz w:val="24"/>
          <w:szCs w:val="24"/>
        </w:rPr>
        <w:t>User can view all their posts</w:t>
      </w:r>
    </w:p>
    <w:p w14:paraId="4FF025E3" w14:textId="5BBA0A15" w:rsidR="004B1E8B" w:rsidRDefault="004B1E8B" w:rsidP="007A37D8">
      <w:pPr>
        <w:pStyle w:val="ListParagraph"/>
        <w:numPr>
          <w:ilvl w:val="0"/>
          <w:numId w:val="15"/>
        </w:numPr>
        <w:jc w:val="both"/>
        <w:rPr>
          <w:rFonts w:ascii="Times New Roman" w:hAnsi="Times New Roman" w:cs="Times New Roman"/>
          <w:sz w:val="24"/>
          <w:szCs w:val="24"/>
        </w:rPr>
      </w:pPr>
      <w:r w:rsidRPr="00A6796F">
        <w:rPr>
          <w:rFonts w:ascii="Times New Roman" w:hAnsi="Times New Roman" w:cs="Times New Roman"/>
          <w:sz w:val="24"/>
          <w:szCs w:val="24"/>
        </w:rPr>
        <w:t>Users must have options to edit and delete posts.</w:t>
      </w:r>
    </w:p>
    <w:p w14:paraId="277B04E4" w14:textId="77777777" w:rsidR="00A6796F" w:rsidRPr="00A6796F" w:rsidRDefault="00A6796F" w:rsidP="007A37D8">
      <w:pPr>
        <w:pStyle w:val="ListParagraph"/>
        <w:ind w:left="1080"/>
        <w:jc w:val="both"/>
        <w:rPr>
          <w:rFonts w:ascii="Times New Roman" w:hAnsi="Times New Roman" w:cs="Times New Roman"/>
          <w:sz w:val="28"/>
          <w:szCs w:val="28"/>
        </w:rPr>
      </w:pPr>
    </w:p>
    <w:p w14:paraId="2638AFD9" w14:textId="41B35DF1" w:rsidR="00BB5639" w:rsidRPr="000F7FCE" w:rsidRDefault="00BB5639"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Communication</w:t>
      </w:r>
      <w:r w:rsidR="00070897" w:rsidRPr="000F7FCE">
        <w:rPr>
          <w:rFonts w:ascii="Times New Roman" w:hAnsi="Times New Roman" w:cs="Times New Roman"/>
          <w:b/>
          <w:bCs/>
          <w:sz w:val="24"/>
          <w:szCs w:val="24"/>
        </w:rPr>
        <w:t xml:space="preserve"> (Messaging)</w:t>
      </w:r>
    </w:p>
    <w:p w14:paraId="038BFADD" w14:textId="0AEBBC93" w:rsidR="00A5661F" w:rsidRPr="00A6796F" w:rsidRDefault="00A5661F" w:rsidP="007A37D8">
      <w:pPr>
        <w:pStyle w:val="ListParagraph"/>
        <w:numPr>
          <w:ilvl w:val="0"/>
          <w:numId w:val="16"/>
        </w:numPr>
        <w:jc w:val="both"/>
        <w:rPr>
          <w:rFonts w:ascii="Times New Roman" w:hAnsi="Times New Roman" w:cs="Times New Roman"/>
          <w:sz w:val="24"/>
          <w:szCs w:val="24"/>
        </w:rPr>
      </w:pPr>
      <w:r w:rsidRPr="00A6796F">
        <w:rPr>
          <w:rFonts w:ascii="Times New Roman" w:hAnsi="Times New Roman" w:cs="Times New Roman"/>
          <w:sz w:val="24"/>
          <w:szCs w:val="24"/>
        </w:rPr>
        <w:t>User can send private messages to other users.</w:t>
      </w:r>
    </w:p>
    <w:p w14:paraId="260FC048" w14:textId="3022D12A" w:rsidR="006D3AFC" w:rsidRPr="00A6796F" w:rsidRDefault="00B3631C" w:rsidP="007A37D8">
      <w:pPr>
        <w:pStyle w:val="ListParagraph"/>
        <w:numPr>
          <w:ilvl w:val="0"/>
          <w:numId w:val="16"/>
        </w:numPr>
        <w:jc w:val="both"/>
        <w:rPr>
          <w:rFonts w:ascii="Times New Roman" w:hAnsi="Times New Roman" w:cs="Times New Roman"/>
          <w:sz w:val="24"/>
          <w:szCs w:val="24"/>
        </w:rPr>
      </w:pPr>
      <w:r w:rsidRPr="00A6796F">
        <w:rPr>
          <w:rFonts w:ascii="Times New Roman" w:hAnsi="Times New Roman" w:cs="Times New Roman"/>
          <w:sz w:val="24"/>
          <w:szCs w:val="24"/>
        </w:rPr>
        <w:t xml:space="preserve">User must be able to create and participate in group chats </w:t>
      </w:r>
      <w:r w:rsidR="006252C8" w:rsidRPr="00A6796F">
        <w:rPr>
          <w:rFonts w:ascii="Times New Roman" w:hAnsi="Times New Roman" w:cs="Times New Roman"/>
          <w:sz w:val="24"/>
          <w:szCs w:val="24"/>
        </w:rPr>
        <w:t>with multiple users.</w:t>
      </w:r>
    </w:p>
    <w:p w14:paraId="4CF8A32C" w14:textId="0B3FCB48" w:rsidR="006252C8" w:rsidRPr="00A6796F" w:rsidRDefault="006252C8" w:rsidP="007A37D8">
      <w:pPr>
        <w:pStyle w:val="ListParagraph"/>
        <w:numPr>
          <w:ilvl w:val="0"/>
          <w:numId w:val="16"/>
        </w:numPr>
        <w:jc w:val="both"/>
        <w:rPr>
          <w:rFonts w:ascii="Times New Roman" w:hAnsi="Times New Roman" w:cs="Times New Roman"/>
          <w:sz w:val="24"/>
          <w:szCs w:val="24"/>
        </w:rPr>
      </w:pPr>
      <w:r w:rsidRPr="00A6796F">
        <w:rPr>
          <w:rFonts w:ascii="Times New Roman" w:hAnsi="Times New Roman" w:cs="Times New Roman"/>
          <w:sz w:val="24"/>
          <w:szCs w:val="24"/>
        </w:rPr>
        <w:t xml:space="preserve">Users must have option share </w:t>
      </w:r>
      <w:r w:rsidR="00C5188F" w:rsidRPr="00A6796F">
        <w:rPr>
          <w:rFonts w:ascii="Times New Roman" w:hAnsi="Times New Roman" w:cs="Times New Roman"/>
          <w:sz w:val="24"/>
          <w:szCs w:val="24"/>
        </w:rPr>
        <w:t>images videos and files within messages.</w:t>
      </w:r>
    </w:p>
    <w:p w14:paraId="6C3DE926" w14:textId="58AC3C5A" w:rsidR="00B0712F" w:rsidRDefault="00B0712F" w:rsidP="007A37D8">
      <w:pPr>
        <w:pStyle w:val="ListParagraph"/>
        <w:numPr>
          <w:ilvl w:val="0"/>
          <w:numId w:val="16"/>
        </w:numPr>
        <w:jc w:val="both"/>
        <w:rPr>
          <w:rFonts w:ascii="Times New Roman" w:hAnsi="Times New Roman" w:cs="Times New Roman"/>
          <w:sz w:val="24"/>
          <w:szCs w:val="24"/>
        </w:rPr>
      </w:pPr>
      <w:r w:rsidRPr="00A6796F">
        <w:rPr>
          <w:rFonts w:ascii="Times New Roman" w:hAnsi="Times New Roman" w:cs="Times New Roman"/>
          <w:sz w:val="24"/>
          <w:szCs w:val="24"/>
        </w:rPr>
        <w:t>Users also able to see the status of message sent delivered and read.</w:t>
      </w:r>
    </w:p>
    <w:p w14:paraId="680C12CB" w14:textId="77777777" w:rsidR="00DC50EA" w:rsidRPr="00DC50EA" w:rsidRDefault="00DC50EA" w:rsidP="00E40194">
      <w:pPr>
        <w:pStyle w:val="ListParagraph"/>
        <w:spacing w:after="120"/>
        <w:ind w:left="1080"/>
        <w:jc w:val="both"/>
        <w:rPr>
          <w:rFonts w:ascii="Times New Roman" w:hAnsi="Times New Roman" w:cs="Times New Roman"/>
          <w:sz w:val="24"/>
          <w:szCs w:val="24"/>
        </w:rPr>
      </w:pPr>
    </w:p>
    <w:p w14:paraId="3A793828" w14:textId="7A93713E" w:rsidR="001119A5" w:rsidRPr="000F7FCE" w:rsidRDefault="001119A5" w:rsidP="007A37D8">
      <w:pPr>
        <w:pStyle w:val="ListParagraph"/>
        <w:numPr>
          <w:ilvl w:val="0"/>
          <w:numId w:val="10"/>
        </w:numPr>
        <w:jc w:val="both"/>
        <w:rPr>
          <w:rFonts w:ascii="Times New Roman" w:hAnsi="Times New Roman" w:cs="Times New Roman"/>
          <w:b/>
          <w:bCs/>
          <w:sz w:val="24"/>
          <w:szCs w:val="24"/>
        </w:rPr>
      </w:pPr>
      <w:r w:rsidRPr="000F7FCE">
        <w:rPr>
          <w:rFonts w:ascii="Times New Roman" w:hAnsi="Times New Roman" w:cs="Times New Roman"/>
          <w:b/>
          <w:bCs/>
          <w:sz w:val="24"/>
          <w:szCs w:val="24"/>
        </w:rPr>
        <w:t>Others</w:t>
      </w:r>
    </w:p>
    <w:p w14:paraId="249FD816" w14:textId="4A95852B" w:rsidR="001119A5" w:rsidRPr="00A6796F" w:rsidRDefault="001119A5" w:rsidP="007A37D8">
      <w:pPr>
        <w:pStyle w:val="ListParagraph"/>
        <w:numPr>
          <w:ilvl w:val="0"/>
          <w:numId w:val="17"/>
        </w:numPr>
        <w:jc w:val="both"/>
        <w:rPr>
          <w:rFonts w:ascii="Times New Roman" w:hAnsi="Times New Roman" w:cs="Times New Roman"/>
          <w:sz w:val="24"/>
          <w:szCs w:val="24"/>
        </w:rPr>
      </w:pPr>
      <w:r w:rsidRPr="00A6796F">
        <w:rPr>
          <w:rFonts w:ascii="Times New Roman" w:hAnsi="Times New Roman" w:cs="Times New Roman"/>
          <w:sz w:val="24"/>
          <w:szCs w:val="24"/>
        </w:rPr>
        <w:t xml:space="preserve">Have an AI section which suggest </w:t>
      </w:r>
      <w:r w:rsidR="00A8169E" w:rsidRPr="00A6796F">
        <w:rPr>
          <w:rFonts w:ascii="Times New Roman" w:hAnsi="Times New Roman" w:cs="Times New Roman"/>
          <w:sz w:val="24"/>
          <w:szCs w:val="24"/>
        </w:rPr>
        <w:t>topics for blogs and helps with structing and editing.</w:t>
      </w:r>
    </w:p>
    <w:p w14:paraId="273012BE" w14:textId="4ACB648B" w:rsidR="006C0D17" w:rsidRPr="000B58DE" w:rsidRDefault="00A8169E" w:rsidP="007A37D8">
      <w:pPr>
        <w:pStyle w:val="ListParagraph"/>
        <w:numPr>
          <w:ilvl w:val="0"/>
          <w:numId w:val="17"/>
        </w:numPr>
        <w:jc w:val="both"/>
        <w:rPr>
          <w:rFonts w:ascii="Times New Roman" w:hAnsi="Times New Roman" w:cs="Times New Roman"/>
          <w:sz w:val="24"/>
          <w:szCs w:val="24"/>
        </w:rPr>
      </w:pPr>
      <w:r w:rsidRPr="00A6796F">
        <w:rPr>
          <w:rFonts w:ascii="Times New Roman" w:hAnsi="Times New Roman" w:cs="Times New Roman"/>
          <w:sz w:val="24"/>
          <w:szCs w:val="24"/>
        </w:rPr>
        <w:t xml:space="preserve">Have anonymous </w:t>
      </w:r>
      <w:r w:rsidR="001355FB" w:rsidRPr="00A6796F">
        <w:rPr>
          <w:rFonts w:ascii="Times New Roman" w:hAnsi="Times New Roman" w:cs="Times New Roman"/>
          <w:sz w:val="24"/>
          <w:szCs w:val="24"/>
        </w:rPr>
        <w:t xml:space="preserve">message section where users can send message without revealing </w:t>
      </w:r>
      <w:r w:rsidR="006C0D17" w:rsidRPr="00A6796F">
        <w:rPr>
          <w:rFonts w:ascii="Times New Roman" w:hAnsi="Times New Roman" w:cs="Times New Roman"/>
          <w:sz w:val="24"/>
          <w:szCs w:val="24"/>
        </w:rPr>
        <w:t>identity.</w:t>
      </w:r>
    </w:p>
    <w:p w14:paraId="6FEDE089" w14:textId="1E40F4CD" w:rsidR="00A6796F" w:rsidRPr="00BA3DC3" w:rsidRDefault="006C0D17"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3.2.2.1.</w:t>
      </w:r>
      <w:r w:rsidR="00BA3DC3">
        <w:rPr>
          <w:rFonts w:ascii="Times New Roman" w:hAnsi="Times New Roman" w:cs="Times New Roman"/>
          <w:b/>
          <w:bCs/>
          <w:sz w:val="28"/>
          <w:szCs w:val="28"/>
        </w:rPr>
        <w:t xml:space="preserve"> </w:t>
      </w:r>
      <w:r w:rsidRPr="0022652C">
        <w:rPr>
          <w:rFonts w:ascii="Times New Roman" w:hAnsi="Times New Roman" w:cs="Times New Roman"/>
          <w:b/>
          <w:bCs/>
          <w:sz w:val="28"/>
          <w:szCs w:val="28"/>
        </w:rPr>
        <w:t>Functional Requirement</w:t>
      </w:r>
      <w:r w:rsidR="002D5CF5" w:rsidRPr="0022652C">
        <w:rPr>
          <w:rFonts w:ascii="Times New Roman" w:hAnsi="Times New Roman" w:cs="Times New Roman"/>
          <w:b/>
          <w:bCs/>
          <w:sz w:val="28"/>
          <w:szCs w:val="28"/>
        </w:rPr>
        <w:t>s</w:t>
      </w:r>
    </w:p>
    <w:p w14:paraId="751A6F23" w14:textId="5FCB4730" w:rsidR="00B835C0" w:rsidRPr="000F7FCE" w:rsidRDefault="00CD61EA"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Login/Registration</w:t>
      </w:r>
    </w:p>
    <w:p w14:paraId="6250687F" w14:textId="3CFC1BB6" w:rsidR="007E31C1" w:rsidRDefault="00CD61EA"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The new user should register first i.e. create an account after creation they will have to enter their valid username and password and proceed further.</w:t>
      </w:r>
    </w:p>
    <w:p w14:paraId="056F356C" w14:textId="77777777" w:rsidR="000F7FCE" w:rsidRPr="00BA3DC3" w:rsidRDefault="000F7FCE" w:rsidP="00BA3DC3">
      <w:pPr>
        <w:pStyle w:val="ListParagraph"/>
        <w:jc w:val="both"/>
        <w:rPr>
          <w:rFonts w:ascii="Times New Roman" w:hAnsi="Times New Roman" w:cs="Times New Roman"/>
          <w:sz w:val="24"/>
          <w:szCs w:val="24"/>
        </w:rPr>
      </w:pPr>
    </w:p>
    <w:p w14:paraId="7B50FC9B" w14:textId="166394D2" w:rsidR="007E31C1" w:rsidRPr="000F7FCE" w:rsidRDefault="007E31C1"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Posting blogs/Images</w:t>
      </w:r>
    </w:p>
    <w:p w14:paraId="5DC609BF" w14:textId="2EBFFAA5" w:rsidR="00D30785" w:rsidRDefault="007E31C1"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Users can create and share </w:t>
      </w:r>
      <w:r w:rsidR="00152656" w:rsidRPr="00A6796F">
        <w:rPr>
          <w:rFonts w:ascii="Times New Roman" w:hAnsi="Times New Roman" w:cs="Times New Roman"/>
          <w:sz w:val="24"/>
          <w:szCs w:val="24"/>
        </w:rPr>
        <w:t xml:space="preserve">blogs and images customize posts with formatting options </w:t>
      </w:r>
      <w:r w:rsidR="00DC451E" w:rsidRPr="00A6796F">
        <w:rPr>
          <w:rFonts w:ascii="Times New Roman" w:hAnsi="Times New Roman" w:cs="Times New Roman"/>
          <w:sz w:val="24"/>
          <w:szCs w:val="24"/>
        </w:rPr>
        <w:t xml:space="preserve">manage visibility setting and interact with content through </w:t>
      </w:r>
      <w:r w:rsidR="00D30785" w:rsidRPr="00A6796F">
        <w:rPr>
          <w:rFonts w:ascii="Times New Roman" w:hAnsi="Times New Roman" w:cs="Times New Roman"/>
          <w:sz w:val="24"/>
          <w:szCs w:val="24"/>
        </w:rPr>
        <w:t>like and comments.</w:t>
      </w:r>
    </w:p>
    <w:p w14:paraId="27BACDC2" w14:textId="77777777" w:rsidR="000F7FCE" w:rsidRPr="00A6796F" w:rsidRDefault="000F7FCE" w:rsidP="00BA3DC3">
      <w:pPr>
        <w:pStyle w:val="ListParagraph"/>
        <w:jc w:val="both"/>
        <w:rPr>
          <w:rFonts w:ascii="Times New Roman" w:hAnsi="Times New Roman" w:cs="Times New Roman"/>
          <w:sz w:val="24"/>
          <w:szCs w:val="24"/>
        </w:rPr>
      </w:pPr>
    </w:p>
    <w:p w14:paraId="211BCD21" w14:textId="02C31BBF" w:rsidR="00D30785" w:rsidRPr="000F7FCE" w:rsidRDefault="00D30785"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Viewing blogs or posts</w:t>
      </w:r>
    </w:p>
    <w:p w14:paraId="3766C89D" w14:textId="15FF6A81" w:rsidR="009644E5" w:rsidRDefault="000D0BD3"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Users can browse and discover posts and blogs search filter </w:t>
      </w:r>
      <w:r w:rsidR="006F77EB" w:rsidRPr="00A6796F">
        <w:rPr>
          <w:rFonts w:ascii="Times New Roman" w:hAnsi="Times New Roman" w:cs="Times New Roman"/>
          <w:sz w:val="24"/>
          <w:szCs w:val="24"/>
        </w:rPr>
        <w:t xml:space="preserve">content interact </w:t>
      </w:r>
      <w:r w:rsidR="00A611AD" w:rsidRPr="00A6796F">
        <w:rPr>
          <w:rFonts w:ascii="Times New Roman" w:hAnsi="Times New Roman" w:cs="Times New Roman"/>
          <w:sz w:val="24"/>
          <w:szCs w:val="24"/>
        </w:rPr>
        <w:t xml:space="preserve">by liking and commenting and explores update from </w:t>
      </w:r>
      <w:r w:rsidR="009644E5" w:rsidRPr="00A6796F">
        <w:rPr>
          <w:rFonts w:ascii="Times New Roman" w:hAnsi="Times New Roman" w:cs="Times New Roman"/>
          <w:sz w:val="24"/>
          <w:szCs w:val="24"/>
        </w:rPr>
        <w:t>other users.</w:t>
      </w:r>
    </w:p>
    <w:p w14:paraId="3B5D9FC7" w14:textId="77777777" w:rsidR="000F7FCE" w:rsidRPr="00A6796F" w:rsidRDefault="000F7FCE" w:rsidP="00BA3DC3">
      <w:pPr>
        <w:pStyle w:val="ListParagraph"/>
        <w:jc w:val="both"/>
        <w:rPr>
          <w:rFonts w:ascii="Times New Roman" w:hAnsi="Times New Roman" w:cs="Times New Roman"/>
          <w:sz w:val="24"/>
          <w:szCs w:val="24"/>
        </w:rPr>
      </w:pPr>
    </w:p>
    <w:p w14:paraId="278EE671" w14:textId="2B97F11C" w:rsidR="009644E5" w:rsidRPr="000F7FCE" w:rsidRDefault="009644E5"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Manage profile</w:t>
      </w:r>
    </w:p>
    <w:p w14:paraId="299D35D4" w14:textId="02A5932F" w:rsidR="00023603" w:rsidRDefault="009644E5"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Users can </w:t>
      </w:r>
      <w:r w:rsidR="00A5715A" w:rsidRPr="00A6796F">
        <w:rPr>
          <w:rFonts w:ascii="Times New Roman" w:hAnsi="Times New Roman" w:cs="Times New Roman"/>
          <w:sz w:val="24"/>
          <w:szCs w:val="24"/>
        </w:rPr>
        <w:t xml:space="preserve">personalize their profile with details and a profile picture </w:t>
      </w:r>
      <w:r w:rsidR="00C3685E" w:rsidRPr="00A6796F">
        <w:rPr>
          <w:rFonts w:ascii="Times New Roman" w:hAnsi="Times New Roman" w:cs="Times New Roman"/>
          <w:sz w:val="24"/>
          <w:szCs w:val="24"/>
        </w:rPr>
        <w:t>follow other users to stay updated manage their own post</w:t>
      </w:r>
      <w:r w:rsidR="00023603" w:rsidRPr="00A6796F">
        <w:rPr>
          <w:rFonts w:ascii="Times New Roman" w:hAnsi="Times New Roman" w:cs="Times New Roman"/>
          <w:sz w:val="24"/>
          <w:szCs w:val="24"/>
        </w:rPr>
        <w:t>s.</w:t>
      </w:r>
    </w:p>
    <w:p w14:paraId="2A69C3C0" w14:textId="77777777" w:rsidR="000F7FCE" w:rsidRPr="00A6796F" w:rsidRDefault="000F7FCE" w:rsidP="00BA3DC3">
      <w:pPr>
        <w:pStyle w:val="ListParagraph"/>
        <w:jc w:val="both"/>
        <w:rPr>
          <w:rFonts w:ascii="Times New Roman" w:hAnsi="Times New Roman" w:cs="Times New Roman"/>
          <w:sz w:val="24"/>
          <w:szCs w:val="24"/>
        </w:rPr>
      </w:pPr>
    </w:p>
    <w:p w14:paraId="419666DE" w14:textId="158A4264" w:rsidR="00023603" w:rsidRPr="000F7FCE" w:rsidRDefault="00023603"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Messaging</w:t>
      </w:r>
    </w:p>
    <w:p w14:paraId="5DDF4EFB" w14:textId="250C2E05" w:rsidR="00610B0B" w:rsidRDefault="00023603"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User can send direct messaging </w:t>
      </w:r>
      <w:r w:rsidR="008305ED" w:rsidRPr="00A6796F">
        <w:rPr>
          <w:rFonts w:ascii="Times New Roman" w:hAnsi="Times New Roman" w:cs="Times New Roman"/>
          <w:sz w:val="24"/>
          <w:szCs w:val="24"/>
        </w:rPr>
        <w:t xml:space="preserve">to individuals or participate in group chats receive notifications </w:t>
      </w:r>
      <w:r w:rsidR="00F55006" w:rsidRPr="00A6796F">
        <w:rPr>
          <w:rFonts w:ascii="Times New Roman" w:hAnsi="Times New Roman" w:cs="Times New Roman"/>
          <w:sz w:val="24"/>
          <w:szCs w:val="24"/>
        </w:rPr>
        <w:t>for new messages share media like images and files.</w:t>
      </w:r>
    </w:p>
    <w:p w14:paraId="036AACB9" w14:textId="77777777" w:rsidR="000F7FCE" w:rsidRPr="00BA3DC3" w:rsidRDefault="000F7FCE" w:rsidP="00BA3DC3">
      <w:pPr>
        <w:pStyle w:val="ListParagraph"/>
        <w:jc w:val="both"/>
        <w:rPr>
          <w:rFonts w:ascii="Times New Roman" w:hAnsi="Times New Roman" w:cs="Times New Roman"/>
          <w:sz w:val="24"/>
          <w:szCs w:val="24"/>
        </w:rPr>
      </w:pPr>
    </w:p>
    <w:p w14:paraId="5B73DEEF" w14:textId="76233EB6" w:rsidR="00610B0B" w:rsidRPr="000F7FCE" w:rsidRDefault="00610B0B"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Manage Posts</w:t>
      </w:r>
    </w:p>
    <w:p w14:paraId="39906AAD" w14:textId="5F4E3548" w:rsidR="006C54BB" w:rsidRDefault="00610B0B"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Users can view edit and delete </w:t>
      </w:r>
      <w:r w:rsidR="00DB6F18" w:rsidRPr="00A6796F">
        <w:rPr>
          <w:rFonts w:ascii="Times New Roman" w:hAnsi="Times New Roman" w:cs="Times New Roman"/>
          <w:sz w:val="24"/>
          <w:szCs w:val="24"/>
        </w:rPr>
        <w:t xml:space="preserve">their own posts ensuring they have full control over the content </w:t>
      </w:r>
      <w:r w:rsidR="006C54BB" w:rsidRPr="00A6796F">
        <w:rPr>
          <w:rFonts w:ascii="Times New Roman" w:hAnsi="Times New Roman" w:cs="Times New Roman"/>
          <w:sz w:val="24"/>
          <w:szCs w:val="24"/>
        </w:rPr>
        <w:t xml:space="preserve">they </w:t>
      </w:r>
      <w:r w:rsidR="00D01754" w:rsidRPr="00A6796F">
        <w:rPr>
          <w:rFonts w:ascii="Times New Roman" w:hAnsi="Times New Roman" w:cs="Times New Roman"/>
          <w:sz w:val="24"/>
          <w:szCs w:val="24"/>
        </w:rPr>
        <w:t>share on the platform.</w:t>
      </w:r>
    </w:p>
    <w:p w14:paraId="3EF13859" w14:textId="77777777" w:rsidR="000F7FCE" w:rsidRPr="00A6796F" w:rsidRDefault="000F7FCE" w:rsidP="00BA3DC3">
      <w:pPr>
        <w:pStyle w:val="ListParagraph"/>
        <w:jc w:val="both"/>
        <w:rPr>
          <w:rFonts w:ascii="Times New Roman" w:hAnsi="Times New Roman" w:cs="Times New Roman"/>
          <w:sz w:val="24"/>
          <w:szCs w:val="24"/>
        </w:rPr>
      </w:pPr>
    </w:p>
    <w:p w14:paraId="389AE06C" w14:textId="764638AC" w:rsidR="00027B7A" w:rsidRDefault="006C54BB"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Anonymous messaging</w:t>
      </w:r>
    </w:p>
    <w:p w14:paraId="1E68A932" w14:textId="77777777" w:rsidR="000F7FCE" w:rsidRPr="000F7FCE" w:rsidRDefault="000F7FCE" w:rsidP="000F7FCE">
      <w:pPr>
        <w:pStyle w:val="ListParagraph"/>
        <w:jc w:val="both"/>
        <w:rPr>
          <w:rFonts w:ascii="Times New Roman" w:hAnsi="Times New Roman" w:cs="Times New Roman"/>
          <w:b/>
          <w:bCs/>
          <w:sz w:val="24"/>
          <w:szCs w:val="24"/>
        </w:rPr>
      </w:pPr>
    </w:p>
    <w:p w14:paraId="5BC824D8" w14:textId="059A315E" w:rsidR="00027B7A" w:rsidRPr="000F7FCE" w:rsidRDefault="00027B7A" w:rsidP="007A37D8">
      <w:pPr>
        <w:pStyle w:val="ListParagraph"/>
        <w:numPr>
          <w:ilvl w:val="0"/>
          <w:numId w:val="18"/>
        </w:numPr>
        <w:jc w:val="both"/>
        <w:rPr>
          <w:rFonts w:ascii="Times New Roman" w:hAnsi="Times New Roman" w:cs="Times New Roman"/>
          <w:b/>
          <w:bCs/>
          <w:sz w:val="24"/>
          <w:szCs w:val="24"/>
        </w:rPr>
      </w:pPr>
      <w:r w:rsidRPr="000F7FCE">
        <w:rPr>
          <w:rFonts w:ascii="Times New Roman" w:hAnsi="Times New Roman" w:cs="Times New Roman"/>
          <w:b/>
          <w:bCs/>
          <w:sz w:val="24"/>
          <w:szCs w:val="24"/>
        </w:rPr>
        <w:t>AI talk</w:t>
      </w:r>
    </w:p>
    <w:p w14:paraId="1BCE923A" w14:textId="77777777" w:rsidR="00A6796F" w:rsidRPr="00A6796F" w:rsidRDefault="00A6796F" w:rsidP="007A37D8">
      <w:pPr>
        <w:pStyle w:val="ListParagraph"/>
        <w:jc w:val="both"/>
        <w:rPr>
          <w:rFonts w:ascii="Times New Roman" w:hAnsi="Times New Roman" w:cs="Times New Roman"/>
          <w:b/>
          <w:bCs/>
          <w:sz w:val="28"/>
          <w:szCs w:val="28"/>
        </w:rPr>
      </w:pPr>
    </w:p>
    <w:p w14:paraId="27F239E4" w14:textId="7EF903B6" w:rsidR="00A6796F" w:rsidRPr="00BA3DC3" w:rsidRDefault="00027B7A" w:rsidP="007A37D8">
      <w:pPr>
        <w:jc w:val="both"/>
        <w:rPr>
          <w:rFonts w:ascii="Times New Roman" w:hAnsi="Times New Roman" w:cs="Times New Roman"/>
          <w:b/>
          <w:bCs/>
          <w:sz w:val="28"/>
          <w:szCs w:val="28"/>
        </w:rPr>
      </w:pPr>
      <w:r w:rsidRPr="0022652C">
        <w:rPr>
          <w:rFonts w:ascii="Times New Roman" w:hAnsi="Times New Roman" w:cs="Times New Roman"/>
          <w:b/>
          <w:bCs/>
          <w:sz w:val="28"/>
          <w:szCs w:val="28"/>
        </w:rPr>
        <w:t>3.2.2.2. Non</w:t>
      </w:r>
      <w:r w:rsidR="007E5635" w:rsidRPr="0022652C">
        <w:rPr>
          <w:rFonts w:ascii="Times New Roman" w:hAnsi="Times New Roman" w:cs="Times New Roman"/>
          <w:b/>
          <w:bCs/>
          <w:sz w:val="28"/>
          <w:szCs w:val="28"/>
        </w:rPr>
        <w:t>-</w:t>
      </w:r>
      <w:r w:rsidR="0073321C" w:rsidRPr="0022652C">
        <w:rPr>
          <w:rFonts w:ascii="Times New Roman" w:hAnsi="Times New Roman" w:cs="Times New Roman"/>
          <w:b/>
          <w:bCs/>
          <w:sz w:val="28"/>
          <w:szCs w:val="28"/>
        </w:rPr>
        <w:t>Functional Requirements</w:t>
      </w:r>
    </w:p>
    <w:p w14:paraId="58C38059" w14:textId="77777777" w:rsidR="00BA3DC3" w:rsidRPr="000F7FCE" w:rsidRDefault="00934CF6" w:rsidP="00BA3DC3">
      <w:pPr>
        <w:pStyle w:val="ListParagraph"/>
        <w:numPr>
          <w:ilvl w:val="0"/>
          <w:numId w:val="19"/>
        </w:numPr>
        <w:jc w:val="both"/>
        <w:rPr>
          <w:rFonts w:ascii="Times New Roman" w:hAnsi="Times New Roman" w:cs="Times New Roman"/>
          <w:b/>
          <w:bCs/>
          <w:sz w:val="24"/>
          <w:szCs w:val="24"/>
        </w:rPr>
      </w:pPr>
      <w:r w:rsidRPr="000F7FCE">
        <w:rPr>
          <w:rFonts w:ascii="Times New Roman" w:hAnsi="Times New Roman" w:cs="Times New Roman"/>
          <w:b/>
          <w:bCs/>
          <w:sz w:val="24"/>
          <w:szCs w:val="24"/>
        </w:rPr>
        <w:t>User Friendliness</w:t>
      </w:r>
    </w:p>
    <w:p w14:paraId="7E70A10D" w14:textId="5F1FC560" w:rsidR="00934CF6" w:rsidRDefault="00934CF6" w:rsidP="00BA3DC3">
      <w:pPr>
        <w:pStyle w:val="ListParagraph"/>
        <w:ind w:left="1080"/>
        <w:jc w:val="both"/>
        <w:rPr>
          <w:rFonts w:ascii="Times New Roman" w:hAnsi="Times New Roman" w:cs="Times New Roman"/>
          <w:sz w:val="24"/>
          <w:szCs w:val="24"/>
        </w:rPr>
      </w:pPr>
      <w:r w:rsidRPr="00BA3DC3">
        <w:rPr>
          <w:rFonts w:ascii="Times New Roman" w:hAnsi="Times New Roman" w:cs="Times New Roman"/>
          <w:sz w:val="24"/>
          <w:szCs w:val="24"/>
        </w:rPr>
        <w:t>The app would implement proper navigation to access various activities/features. The titles must be self -explanatory and easily understandable to the user. The UI must be catchy attractive and would use animation.</w:t>
      </w:r>
    </w:p>
    <w:p w14:paraId="2FCC3F8F" w14:textId="77777777" w:rsidR="000F7FCE" w:rsidRPr="00BA3DC3" w:rsidRDefault="000F7FCE" w:rsidP="00BA3DC3">
      <w:pPr>
        <w:pStyle w:val="ListParagraph"/>
        <w:ind w:left="1080"/>
        <w:jc w:val="both"/>
        <w:rPr>
          <w:rFonts w:ascii="Times New Roman" w:hAnsi="Times New Roman" w:cs="Times New Roman"/>
          <w:b/>
          <w:bCs/>
          <w:sz w:val="28"/>
          <w:szCs w:val="28"/>
        </w:rPr>
      </w:pPr>
    </w:p>
    <w:p w14:paraId="271D66F7" w14:textId="39608072" w:rsidR="00A603F1" w:rsidRPr="000F7FCE" w:rsidRDefault="00A603F1" w:rsidP="007A37D8">
      <w:pPr>
        <w:pStyle w:val="ListParagraph"/>
        <w:numPr>
          <w:ilvl w:val="0"/>
          <w:numId w:val="19"/>
        </w:numPr>
        <w:jc w:val="both"/>
        <w:rPr>
          <w:rFonts w:ascii="Times New Roman" w:hAnsi="Times New Roman" w:cs="Times New Roman"/>
          <w:b/>
          <w:bCs/>
          <w:sz w:val="24"/>
          <w:szCs w:val="24"/>
        </w:rPr>
      </w:pPr>
      <w:r w:rsidRPr="000F7FCE">
        <w:rPr>
          <w:rFonts w:ascii="Times New Roman" w:hAnsi="Times New Roman" w:cs="Times New Roman"/>
          <w:b/>
          <w:bCs/>
          <w:sz w:val="24"/>
          <w:szCs w:val="24"/>
        </w:rPr>
        <w:t>Maintainability</w:t>
      </w:r>
    </w:p>
    <w:p w14:paraId="5C3DC4C4" w14:textId="77777777" w:rsidR="000F7FCE" w:rsidRDefault="00A603F1" w:rsidP="00BA3DC3">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The application </w:t>
      </w:r>
      <w:r w:rsidR="00A101B0" w:rsidRPr="00A6796F">
        <w:rPr>
          <w:rFonts w:ascii="Times New Roman" w:hAnsi="Times New Roman" w:cs="Times New Roman"/>
          <w:sz w:val="24"/>
          <w:szCs w:val="24"/>
        </w:rPr>
        <w:t xml:space="preserve">would be well-documented the application code would contain </w:t>
      </w:r>
      <w:r w:rsidR="00B23FB2" w:rsidRPr="00A6796F">
        <w:rPr>
          <w:rFonts w:ascii="Times New Roman" w:hAnsi="Times New Roman" w:cs="Times New Roman"/>
          <w:sz w:val="24"/>
          <w:szCs w:val="24"/>
        </w:rPr>
        <w:t>consistent nomenclature for variables.</w:t>
      </w:r>
      <w:r w:rsidR="00BD0249" w:rsidRPr="00A6796F">
        <w:rPr>
          <w:rFonts w:ascii="Times New Roman" w:hAnsi="Times New Roman" w:cs="Times New Roman"/>
          <w:sz w:val="24"/>
          <w:szCs w:val="24"/>
        </w:rPr>
        <w:t xml:space="preserve"> The code would be readable and comment</w:t>
      </w:r>
      <w:r w:rsidR="00A6500F" w:rsidRPr="00A6796F">
        <w:rPr>
          <w:rFonts w:ascii="Times New Roman" w:hAnsi="Times New Roman" w:cs="Times New Roman"/>
          <w:sz w:val="24"/>
          <w:szCs w:val="24"/>
        </w:rPr>
        <w:t>s would be used to inform the reader about why that code was implemented</w:t>
      </w:r>
      <w:r w:rsidR="00A8342F" w:rsidRPr="00A6796F">
        <w:rPr>
          <w:rFonts w:ascii="Times New Roman" w:hAnsi="Times New Roman" w:cs="Times New Roman"/>
          <w:sz w:val="24"/>
          <w:szCs w:val="24"/>
        </w:rPr>
        <w:t>.</w:t>
      </w:r>
    </w:p>
    <w:p w14:paraId="5F520AB0" w14:textId="49AF1176" w:rsidR="00B23FB2" w:rsidRPr="00A6796F" w:rsidRDefault="00BD0249" w:rsidP="00BA3DC3">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 </w:t>
      </w:r>
    </w:p>
    <w:p w14:paraId="45C5940A" w14:textId="683F2646" w:rsidR="00B23FB2" w:rsidRPr="000F7FCE" w:rsidRDefault="00A8342F" w:rsidP="007A37D8">
      <w:pPr>
        <w:pStyle w:val="ListParagraph"/>
        <w:numPr>
          <w:ilvl w:val="0"/>
          <w:numId w:val="19"/>
        </w:numPr>
        <w:jc w:val="both"/>
        <w:rPr>
          <w:rFonts w:ascii="Times New Roman" w:hAnsi="Times New Roman" w:cs="Times New Roman"/>
          <w:b/>
          <w:bCs/>
          <w:sz w:val="24"/>
          <w:szCs w:val="24"/>
        </w:rPr>
      </w:pPr>
      <w:r w:rsidRPr="000F7FCE">
        <w:rPr>
          <w:rFonts w:ascii="Times New Roman" w:hAnsi="Times New Roman" w:cs="Times New Roman"/>
          <w:b/>
          <w:bCs/>
          <w:sz w:val="24"/>
          <w:szCs w:val="24"/>
        </w:rPr>
        <w:t>Security</w:t>
      </w:r>
    </w:p>
    <w:p w14:paraId="69A26EB9" w14:textId="77777777" w:rsidR="00D6283B" w:rsidRPr="00A6796F" w:rsidRDefault="00A8342F" w:rsidP="007A37D8">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The password stored in database </w:t>
      </w:r>
      <w:r w:rsidR="00077F42" w:rsidRPr="00A6796F">
        <w:rPr>
          <w:rFonts w:ascii="Times New Roman" w:hAnsi="Times New Roman" w:cs="Times New Roman"/>
          <w:sz w:val="24"/>
          <w:szCs w:val="24"/>
        </w:rPr>
        <w:t xml:space="preserve">would be encrypted. Options for </w:t>
      </w:r>
      <w:r w:rsidR="00D6283B" w:rsidRPr="00A6796F">
        <w:rPr>
          <w:rFonts w:ascii="Times New Roman" w:hAnsi="Times New Roman" w:cs="Times New Roman"/>
          <w:sz w:val="24"/>
          <w:szCs w:val="24"/>
        </w:rPr>
        <w:t>user to control visibility of their posts and messages.</w:t>
      </w:r>
    </w:p>
    <w:p w14:paraId="5A5FA4B7" w14:textId="1F716A7B" w:rsidR="009825DC" w:rsidRDefault="00175041" w:rsidP="00BA3DC3">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User info and messages are also in encrypted </w:t>
      </w:r>
      <w:r w:rsidR="00CD3377" w:rsidRPr="00A6796F">
        <w:rPr>
          <w:rFonts w:ascii="Times New Roman" w:hAnsi="Times New Roman" w:cs="Times New Roman"/>
          <w:sz w:val="24"/>
          <w:szCs w:val="24"/>
        </w:rPr>
        <w:t>form.</w:t>
      </w:r>
    </w:p>
    <w:p w14:paraId="01C2FD04" w14:textId="77777777" w:rsidR="000F7FCE" w:rsidRPr="00A6796F" w:rsidRDefault="000F7FCE" w:rsidP="00BA3DC3">
      <w:pPr>
        <w:pStyle w:val="ListParagraph"/>
        <w:ind w:left="1080"/>
        <w:jc w:val="both"/>
        <w:rPr>
          <w:rFonts w:ascii="Times New Roman" w:hAnsi="Times New Roman" w:cs="Times New Roman"/>
          <w:sz w:val="24"/>
          <w:szCs w:val="24"/>
        </w:rPr>
      </w:pPr>
    </w:p>
    <w:p w14:paraId="2FC42C84" w14:textId="77777777" w:rsidR="002F29F6" w:rsidRPr="000F7FCE" w:rsidRDefault="009825DC" w:rsidP="007A37D8">
      <w:pPr>
        <w:pStyle w:val="ListParagraph"/>
        <w:numPr>
          <w:ilvl w:val="0"/>
          <w:numId w:val="19"/>
        </w:numPr>
        <w:jc w:val="both"/>
        <w:rPr>
          <w:rFonts w:ascii="Times New Roman" w:hAnsi="Times New Roman" w:cs="Times New Roman"/>
          <w:b/>
          <w:bCs/>
          <w:sz w:val="24"/>
          <w:szCs w:val="24"/>
        </w:rPr>
      </w:pPr>
      <w:r w:rsidRPr="000F7FCE">
        <w:rPr>
          <w:rFonts w:ascii="Times New Roman" w:hAnsi="Times New Roman" w:cs="Times New Roman"/>
          <w:b/>
          <w:bCs/>
          <w:sz w:val="24"/>
          <w:szCs w:val="24"/>
        </w:rPr>
        <w:t>Portability</w:t>
      </w:r>
      <w:r w:rsidR="002F29F6" w:rsidRPr="000F7FCE">
        <w:rPr>
          <w:rFonts w:ascii="Times New Roman" w:hAnsi="Times New Roman" w:cs="Times New Roman"/>
          <w:b/>
          <w:bCs/>
          <w:sz w:val="24"/>
          <w:szCs w:val="24"/>
        </w:rPr>
        <w:t xml:space="preserve"> / Compatibility</w:t>
      </w:r>
    </w:p>
    <w:p w14:paraId="3129247E" w14:textId="5D0EB5D7" w:rsidR="0091098A" w:rsidRDefault="002F29F6" w:rsidP="00BA3DC3">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The application would be compatible </w:t>
      </w:r>
      <w:r w:rsidR="0091098A" w:rsidRPr="00A6796F">
        <w:rPr>
          <w:rFonts w:ascii="Times New Roman" w:hAnsi="Times New Roman" w:cs="Times New Roman"/>
          <w:sz w:val="24"/>
          <w:szCs w:val="24"/>
        </w:rPr>
        <w:t>with older android version.</w:t>
      </w:r>
    </w:p>
    <w:p w14:paraId="003A93A4" w14:textId="77777777" w:rsidR="000F7FCE" w:rsidRPr="00A6796F" w:rsidRDefault="000F7FCE" w:rsidP="00BA3DC3">
      <w:pPr>
        <w:pStyle w:val="ListParagraph"/>
        <w:ind w:left="1080"/>
        <w:jc w:val="both"/>
        <w:rPr>
          <w:rFonts w:ascii="Times New Roman" w:hAnsi="Times New Roman" w:cs="Times New Roman"/>
          <w:sz w:val="24"/>
          <w:szCs w:val="24"/>
        </w:rPr>
      </w:pPr>
    </w:p>
    <w:p w14:paraId="718CAF44" w14:textId="77777777" w:rsidR="0091098A" w:rsidRPr="000F7FCE" w:rsidRDefault="0091098A" w:rsidP="007A37D8">
      <w:pPr>
        <w:pStyle w:val="ListParagraph"/>
        <w:numPr>
          <w:ilvl w:val="0"/>
          <w:numId w:val="19"/>
        </w:numPr>
        <w:jc w:val="both"/>
        <w:rPr>
          <w:rFonts w:ascii="Times New Roman" w:hAnsi="Times New Roman" w:cs="Times New Roman"/>
          <w:b/>
          <w:bCs/>
          <w:sz w:val="24"/>
          <w:szCs w:val="24"/>
        </w:rPr>
      </w:pPr>
      <w:r w:rsidRPr="000F7FCE">
        <w:rPr>
          <w:rFonts w:ascii="Times New Roman" w:hAnsi="Times New Roman" w:cs="Times New Roman"/>
          <w:b/>
          <w:bCs/>
          <w:sz w:val="24"/>
          <w:szCs w:val="24"/>
        </w:rPr>
        <w:t>Performance</w:t>
      </w:r>
    </w:p>
    <w:p w14:paraId="2C1E9A3C" w14:textId="1862EC0C" w:rsidR="001C1A47" w:rsidRDefault="00797DF3" w:rsidP="00BA3DC3">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Fast response times for app </w:t>
      </w:r>
      <w:r w:rsidR="00921DDA" w:rsidRPr="00A6796F">
        <w:rPr>
          <w:rFonts w:ascii="Times New Roman" w:hAnsi="Times New Roman" w:cs="Times New Roman"/>
          <w:sz w:val="24"/>
          <w:szCs w:val="24"/>
        </w:rPr>
        <w:t xml:space="preserve">for that use caching strategies optimize image </w:t>
      </w:r>
      <w:r w:rsidR="00F846DC" w:rsidRPr="00A6796F">
        <w:rPr>
          <w:rFonts w:ascii="Times New Roman" w:hAnsi="Times New Roman" w:cs="Times New Roman"/>
          <w:sz w:val="24"/>
          <w:szCs w:val="24"/>
        </w:rPr>
        <w:t xml:space="preserve">size and format use lazy loading images </w:t>
      </w:r>
      <w:r w:rsidR="0023363A" w:rsidRPr="00A6796F">
        <w:rPr>
          <w:rFonts w:ascii="Times New Roman" w:hAnsi="Times New Roman" w:cs="Times New Roman"/>
          <w:sz w:val="24"/>
          <w:szCs w:val="24"/>
        </w:rPr>
        <w:t xml:space="preserve">implement native plugins </w:t>
      </w:r>
      <w:r w:rsidR="001C1A47" w:rsidRPr="00A6796F">
        <w:rPr>
          <w:rFonts w:ascii="Times New Roman" w:hAnsi="Times New Roman" w:cs="Times New Roman"/>
          <w:sz w:val="24"/>
          <w:szCs w:val="24"/>
        </w:rPr>
        <w:t xml:space="preserve">or </w:t>
      </w:r>
      <w:r w:rsidR="0023363A" w:rsidRPr="00A6796F">
        <w:rPr>
          <w:rFonts w:ascii="Times New Roman" w:hAnsi="Times New Roman" w:cs="Times New Roman"/>
          <w:sz w:val="24"/>
          <w:szCs w:val="24"/>
        </w:rPr>
        <w:t>existing plugins</w:t>
      </w:r>
      <w:r w:rsidR="001C1A47" w:rsidRPr="00A6796F">
        <w:rPr>
          <w:rFonts w:ascii="Times New Roman" w:hAnsi="Times New Roman" w:cs="Times New Roman"/>
          <w:sz w:val="24"/>
          <w:szCs w:val="24"/>
        </w:rPr>
        <w:t xml:space="preserve"> for specific performance etc</w:t>
      </w:r>
    </w:p>
    <w:p w14:paraId="1B432E45" w14:textId="77777777" w:rsidR="000F7FCE" w:rsidRPr="00A6796F" w:rsidRDefault="000F7FCE" w:rsidP="00BA3DC3">
      <w:pPr>
        <w:pStyle w:val="ListParagraph"/>
        <w:ind w:left="1080"/>
        <w:jc w:val="both"/>
        <w:rPr>
          <w:rFonts w:ascii="Times New Roman" w:hAnsi="Times New Roman" w:cs="Times New Roman"/>
          <w:sz w:val="24"/>
          <w:szCs w:val="24"/>
        </w:rPr>
      </w:pPr>
    </w:p>
    <w:p w14:paraId="59D164A1" w14:textId="77777777" w:rsidR="005B44FF" w:rsidRPr="000F7FCE" w:rsidRDefault="005B44FF" w:rsidP="007A37D8">
      <w:pPr>
        <w:pStyle w:val="ListParagraph"/>
        <w:numPr>
          <w:ilvl w:val="0"/>
          <w:numId w:val="19"/>
        </w:numPr>
        <w:jc w:val="both"/>
        <w:rPr>
          <w:rFonts w:ascii="Times New Roman" w:hAnsi="Times New Roman" w:cs="Times New Roman"/>
          <w:b/>
          <w:bCs/>
          <w:sz w:val="24"/>
          <w:szCs w:val="24"/>
        </w:rPr>
      </w:pPr>
      <w:r w:rsidRPr="000F7FCE">
        <w:rPr>
          <w:rFonts w:ascii="Times New Roman" w:hAnsi="Times New Roman" w:cs="Times New Roman"/>
          <w:b/>
          <w:bCs/>
          <w:sz w:val="24"/>
          <w:szCs w:val="24"/>
        </w:rPr>
        <w:t>Scalability</w:t>
      </w:r>
    </w:p>
    <w:p w14:paraId="16DA0013" w14:textId="77777777" w:rsidR="005B44FF" w:rsidRPr="00A6796F" w:rsidRDefault="005B44FF" w:rsidP="007A37D8">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Use scalable backend service and database</w:t>
      </w:r>
    </w:p>
    <w:p w14:paraId="174D941E" w14:textId="77777777" w:rsidR="00F12920" w:rsidRPr="00A6796F" w:rsidRDefault="00F12920" w:rsidP="007A37D8">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Use caching</w:t>
      </w:r>
    </w:p>
    <w:p w14:paraId="1654C163" w14:textId="77777777" w:rsidR="00F12920" w:rsidRPr="00A6796F" w:rsidRDefault="00F12920" w:rsidP="007A37D8">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Optimize code</w:t>
      </w:r>
    </w:p>
    <w:p w14:paraId="1A7E600A" w14:textId="77777777" w:rsidR="00E54A7A" w:rsidRPr="00A6796F" w:rsidRDefault="00F12920" w:rsidP="007A37D8">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Use asynchronous programming</w:t>
      </w:r>
    </w:p>
    <w:p w14:paraId="7F62EA99" w14:textId="26065443" w:rsidR="00A6796F" w:rsidRPr="00A6796F" w:rsidRDefault="00E54A7A" w:rsidP="00BA3DC3">
      <w:pPr>
        <w:pStyle w:val="ListParagraph"/>
        <w:ind w:left="1080"/>
        <w:jc w:val="both"/>
        <w:rPr>
          <w:rFonts w:ascii="Times New Roman" w:hAnsi="Times New Roman" w:cs="Times New Roman"/>
          <w:sz w:val="24"/>
          <w:szCs w:val="24"/>
        </w:rPr>
      </w:pPr>
      <w:r w:rsidRPr="00A6796F">
        <w:rPr>
          <w:rFonts w:ascii="Times New Roman" w:hAnsi="Times New Roman" w:cs="Times New Roman"/>
          <w:sz w:val="24"/>
          <w:szCs w:val="24"/>
        </w:rPr>
        <w:t xml:space="preserve">Use </w:t>
      </w:r>
      <w:proofErr w:type="gramStart"/>
      <w:r w:rsidRPr="00A6796F">
        <w:rPr>
          <w:rFonts w:ascii="Times New Roman" w:hAnsi="Times New Roman" w:cs="Times New Roman"/>
          <w:sz w:val="24"/>
          <w:szCs w:val="24"/>
        </w:rPr>
        <w:t>google</w:t>
      </w:r>
      <w:proofErr w:type="gramEnd"/>
      <w:r w:rsidRPr="00A6796F">
        <w:rPr>
          <w:rFonts w:ascii="Times New Roman" w:hAnsi="Times New Roman" w:cs="Times New Roman"/>
          <w:sz w:val="24"/>
          <w:szCs w:val="24"/>
        </w:rPr>
        <w:t xml:space="preserve"> analytics to gain insight into user engagement.</w:t>
      </w:r>
    </w:p>
    <w:p w14:paraId="6FD26081" w14:textId="5BDB6841" w:rsidR="00A6796F" w:rsidRPr="00BA3DC3" w:rsidRDefault="001772CF"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System Requirements</w:t>
      </w:r>
    </w:p>
    <w:p w14:paraId="5BC415AE" w14:textId="77777777" w:rsidR="00212A39" w:rsidRPr="000F7FCE" w:rsidRDefault="00212A39"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User Registration</w:t>
      </w:r>
    </w:p>
    <w:p w14:paraId="4915D78C" w14:textId="77777777" w:rsidR="00212A39" w:rsidRPr="00A6796F" w:rsidRDefault="00212A39"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Description: Allow users to create an account.</w:t>
      </w:r>
    </w:p>
    <w:p w14:paraId="0673897A" w14:textId="77777777" w:rsidR="00117D15" w:rsidRPr="00A6796F" w:rsidRDefault="00117D15"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Source: User input via registration form</w:t>
      </w:r>
    </w:p>
    <w:p w14:paraId="7F79F5A8" w14:textId="77777777" w:rsidR="00996311" w:rsidRPr="00A6796F" w:rsidRDefault="00117D15"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996311" w:rsidRPr="00A6796F">
        <w:rPr>
          <w:rFonts w:ascii="Times New Roman" w:hAnsi="Times New Roman" w:cs="Times New Roman"/>
          <w:sz w:val="24"/>
          <w:szCs w:val="24"/>
        </w:rPr>
        <w:t>User account created in the database</w:t>
      </w:r>
    </w:p>
    <w:p w14:paraId="1644488E" w14:textId="54A031E6" w:rsidR="00B17E1E" w:rsidRPr="00A6796F" w:rsidRDefault="00B17E1E"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Destination: User Database</w:t>
      </w:r>
    </w:p>
    <w:p w14:paraId="09DE81A6" w14:textId="637BB844" w:rsidR="00473BDD" w:rsidRPr="00A6796F" w:rsidRDefault="00996311"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 </w:t>
      </w:r>
      <w:r w:rsidR="00A163F2" w:rsidRPr="00A6796F">
        <w:rPr>
          <w:rFonts w:ascii="Times New Roman" w:hAnsi="Times New Roman" w:cs="Times New Roman"/>
          <w:sz w:val="24"/>
          <w:szCs w:val="24"/>
        </w:rPr>
        <w:t xml:space="preserve">Action: </w:t>
      </w:r>
      <w:r w:rsidR="00616362" w:rsidRPr="00A6796F">
        <w:rPr>
          <w:rFonts w:ascii="Times New Roman" w:hAnsi="Times New Roman" w:cs="Times New Roman"/>
          <w:sz w:val="24"/>
          <w:szCs w:val="24"/>
        </w:rPr>
        <w:t>User enter details (Name,</w:t>
      </w:r>
      <w:r w:rsidR="00473BDD" w:rsidRPr="00A6796F">
        <w:rPr>
          <w:rFonts w:ascii="Times New Roman" w:hAnsi="Times New Roman" w:cs="Times New Roman"/>
          <w:sz w:val="24"/>
          <w:szCs w:val="24"/>
        </w:rPr>
        <w:t xml:space="preserve"> </w:t>
      </w:r>
      <w:r w:rsidR="00616362" w:rsidRPr="00A6796F">
        <w:rPr>
          <w:rFonts w:ascii="Times New Roman" w:hAnsi="Times New Roman" w:cs="Times New Roman"/>
          <w:sz w:val="24"/>
          <w:szCs w:val="24"/>
        </w:rPr>
        <w:t>control id/email,</w:t>
      </w:r>
      <w:r w:rsidR="00473BDD" w:rsidRPr="00A6796F">
        <w:rPr>
          <w:rFonts w:ascii="Times New Roman" w:hAnsi="Times New Roman" w:cs="Times New Roman"/>
          <w:sz w:val="24"/>
          <w:szCs w:val="24"/>
        </w:rPr>
        <w:t xml:space="preserve"> </w:t>
      </w:r>
      <w:r w:rsidR="00616362" w:rsidRPr="00A6796F">
        <w:rPr>
          <w:rFonts w:ascii="Times New Roman" w:hAnsi="Times New Roman" w:cs="Times New Roman"/>
          <w:sz w:val="24"/>
          <w:szCs w:val="24"/>
        </w:rPr>
        <w:t>password</w:t>
      </w:r>
      <w:r w:rsidR="00473BDD" w:rsidRPr="00A6796F">
        <w:rPr>
          <w:rFonts w:ascii="Times New Roman" w:hAnsi="Times New Roman" w:cs="Times New Roman"/>
          <w:sz w:val="24"/>
          <w:szCs w:val="24"/>
        </w:rPr>
        <w:t>...)</w:t>
      </w:r>
    </w:p>
    <w:p w14:paraId="35071884" w14:textId="6C4449E8" w:rsidR="006104DD" w:rsidRPr="00A6796F" w:rsidRDefault="00716651"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User navigate to the registration </w:t>
      </w:r>
      <w:r w:rsidR="00EE6BC4" w:rsidRPr="00A6796F">
        <w:rPr>
          <w:rFonts w:ascii="Times New Roman" w:hAnsi="Times New Roman" w:cs="Times New Roman"/>
          <w:sz w:val="24"/>
          <w:szCs w:val="24"/>
        </w:rPr>
        <w:t>page and must be the part of college campus</w:t>
      </w:r>
      <w:r w:rsidR="006104DD" w:rsidRPr="00A6796F">
        <w:rPr>
          <w:rFonts w:ascii="Times New Roman" w:hAnsi="Times New Roman" w:cs="Times New Roman"/>
          <w:sz w:val="24"/>
          <w:szCs w:val="24"/>
        </w:rPr>
        <w:t xml:space="preserve"> </w:t>
      </w:r>
      <w:r w:rsidR="00EE6BC4" w:rsidRPr="00A6796F">
        <w:rPr>
          <w:rFonts w:ascii="Times New Roman" w:hAnsi="Times New Roman" w:cs="Times New Roman"/>
          <w:sz w:val="24"/>
          <w:szCs w:val="24"/>
        </w:rPr>
        <w:t>(Stude</w:t>
      </w:r>
      <w:r w:rsidR="006104DD" w:rsidRPr="00A6796F">
        <w:rPr>
          <w:rFonts w:ascii="Times New Roman" w:hAnsi="Times New Roman" w:cs="Times New Roman"/>
          <w:sz w:val="24"/>
          <w:szCs w:val="24"/>
        </w:rPr>
        <w:t>nt or faculty).</w:t>
      </w:r>
    </w:p>
    <w:p w14:paraId="37D31D6E" w14:textId="77777777" w:rsidR="00077615" w:rsidRPr="00A6796F" w:rsidRDefault="006104DD"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User account is created </w:t>
      </w:r>
      <w:r w:rsidR="00C04BDA" w:rsidRPr="00A6796F">
        <w:rPr>
          <w:rFonts w:ascii="Times New Roman" w:hAnsi="Times New Roman" w:cs="Times New Roman"/>
          <w:sz w:val="24"/>
          <w:szCs w:val="24"/>
        </w:rPr>
        <w:t xml:space="preserve">and user is </w:t>
      </w:r>
      <w:r w:rsidR="00077615" w:rsidRPr="00A6796F">
        <w:rPr>
          <w:rFonts w:ascii="Times New Roman" w:hAnsi="Times New Roman" w:cs="Times New Roman"/>
          <w:sz w:val="24"/>
          <w:szCs w:val="24"/>
        </w:rPr>
        <w:t>redirected to login page.</w:t>
      </w:r>
    </w:p>
    <w:p w14:paraId="3C36BA51" w14:textId="0B3B5E42" w:rsidR="00976C5F" w:rsidRDefault="00077615"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D2774F" w:rsidRPr="00A6796F">
        <w:rPr>
          <w:rFonts w:ascii="Times New Roman" w:hAnsi="Times New Roman" w:cs="Times New Roman"/>
          <w:sz w:val="24"/>
          <w:szCs w:val="24"/>
        </w:rPr>
        <w:t xml:space="preserve">if the user is already registered </w:t>
      </w:r>
      <w:r w:rsidR="00C10AEA" w:rsidRPr="00A6796F">
        <w:rPr>
          <w:rFonts w:ascii="Times New Roman" w:hAnsi="Times New Roman" w:cs="Times New Roman"/>
          <w:sz w:val="24"/>
          <w:szCs w:val="24"/>
        </w:rPr>
        <w:t>then display error message and redirected to the login page</w:t>
      </w:r>
      <w:r w:rsidR="00D2774F" w:rsidRPr="00A6796F">
        <w:rPr>
          <w:rFonts w:ascii="Times New Roman" w:hAnsi="Times New Roman" w:cs="Times New Roman"/>
          <w:sz w:val="24"/>
          <w:szCs w:val="24"/>
        </w:rPr>
        <w:t xml:space="preserve"> </w:t>
      </w:r>
      <w:r w:rsidR="000F7EC2" w:rsidRPr="00A6796F">
        <w:rPr>
          <w:rFonts w:ascii="Times New Roman" w:hAnsi="Times New Roman" w:cs="Times New Roman"/>
          <w:sz w:val="24"/>
          <w:szCs w:val="24"/>
        </w:rPr>
        <w:t>or if the co</w:t>
      </w:r>
      <w:r w:rsidR="00976C5F" w:rsidRPr="00A6796F">
        <w:rPr>
          <w:rFonts w:ascii="Times New Roman" w:hAnsi="Times New Roman" w:cs="Times New Roman"/>
          <w:sz w:val="24"/>
          <w:szCs w:val="24"/>
        </w:rPr>
        <w:t>n</w:t>
      </w:r>
      <w:r w:rsidR="000F7EC2" w:rsidRPr="00A6796F">
        <w:rPr>
          <w:rFonts w:ascii="Times New Roman" w:hAnsi="Times New Roman" w:cs="Times New Roman"/>
          <w:sz w:val="24"/>
          <w:szCs w:val="24"/>
        </w:rPr>
        <w:t>trol id or the faculty main is incorrect then show the appropriate error message</w:t>
      </w:r>
      <w:r w:rsidR="00976C5F" w:rsidRPr="00A6796F">
        <w:rPr>
          <w:rFonts w:ascii="Times New Roman" w:hAnsi="Times New Roman" w:cs="Times New Roman"/>
          <w:sz w:val="24"/>
          <w:szCs w:val="24"/>
        </w:rPr>
        <w:t>.</w:t>
      </w:r>
    </w:p>
    <w:p w14:paraId="141084B4" w14:textId="77777777" w:rsidR="00BA3DC3" w:rsidRPr="00A6796F" w:rsidRDefault="00BA3DC3" w:rsidP="00BA3DC3">
      <w:pPr>
        <w:pStyle w:val="ListParagraph"/>
        <w:jc w:val="both"/>
        <w:rPr>
          <w:rFonts w:ascii="Times New Roman" w:hAnsi="Times New Roman" w:cs="Times New Roman"/>
          <w:sz w:val="24"/>
          <w:szCs w:val="24"/>
        </w:rPr>
      </w:pPr>
    </w:p>
    <w:p w14:paraId="6D4BBE62" w14:textId="2984AD72" w:rsidR="00976C5F" w:rsidRPr="000F7FCE" w:rsidRDefault="00976C5F"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User Login</w:t>
      </w:r>
    </w:p>
    <w:p w14:paraId="7CBD9D19" w14:textId="38B3D883"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Description: Allow users to login to their account.</w:t>
      </w:r>
    </w:p>
    <w:p w14:paraId="1140C25E" w14:textId="4E18489A"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Source: User input via </w:t>
      </w:r>
      <w:r w:rsidR="003A0892" w:rsidRPr="00A6796F">
        <w:rPr>
          <w:rFonts w:ascii="Times New Roman" w:hAnsi="Times New Roman" w:cs="Times New Roman"/>
          <w:sz w:val="24"/>
          <w:szCs w:val="24"/>
        </w:rPr>
        <w:t>logi</w:t>
      </w:r>
      <w:r w:rsidRPr="00A6796F">
        <w:rPr>
          <w:rFonts w:ascii="Times New Roman" w:hAnsi="Times New Roman" w:cs="Times New Roman"/>
          <w:sz w:val="24"/>
          <w:szCs w:val="24"/>
        </w:rPr>
        <w:t>n form</w:t>
      </w:r>
    </w:p>
    <w:p w14:paraId="7C6D5468" w14:textId="53B56DB4"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Output: User </w:t>
      </w:r>
      <w:r w:rsidR="003A0892" w:rsidRPr="00A6796F">
        <w:rPr>
          <w:rFonts w:ascii="Times New Roman" w:hAnsi="Times New Roman" w:cs="Times New Roman"/>
          <w:sz w:val="24"/>
          <w:szCs w:val="24"/>
        </w:rPr>
        <w:t>authentication status</w:t>
      </w:r>
    </w:p>
    <w:p w14:paraId="094C05D5" w14:textId="3BCC2B98"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Destination: User </w:t>
      </w:r>
      <w:r w:rsidR="003A0892" w:rsidRPr="00A6796F">
        <w:rPr>
          <w:rFonts w:ascii="Times New Roman" w:hAnsi="Times New Roman" w:cs="Times New Roman"/>
          <w:sz w:val="24"/>
          <w:szCs w:val="24"/>
        </w:rPr>
        <w:t>session</w:t>
      </w:r>
    </w:p>
    <w:p w14:paraId="44886D28" w14:textId="78DEE031"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Action: User enter </w:t>
      </w:r>
      <w:r w:rsidR="006F6E2A" w:rsidRPr="00A6796F">
        <w:rPr>
          <w:rFonts w:ascii="Times New Roman" w:hAnsi="Times New Roman" w:cs="Times New Roman"/>
          <w:sz w:val="24"/>
          <w:szCs w:val="24"/>
        </w:rPr>
        <w:t>credential and press login button</w:t>
      </w:r>
    </w:p>
    <w:p w14:paraId="40D07AE3" w14:textId="703A59E9"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User </w:t>
      </w:r>
      <w:r w:rsidR="00DE234D" w:rsidRPr="00A6796F">
        <w:rPr>
          <w:rFonts w:ascii="Times New Roman" w:hAnsi="Times New Roman" w:cs="Times New Roman"/>
          <w:sz w:val="24"/>
          <w:szCs w:val="24"/>
        </w:rPr>
        <w:t>has a registered account and is on login page.</w:t>
      </w:r>
    </w:p>
    <w:p w14:paraId="19072AC3" w14:textId="152CBC23" w:rsidR="00976C5F" w:rsidRPr="00A6796F" w:rsidRDefault="00976C5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User </w:t>
      </w:r>
      <w:r w:rsidR="00DE234D" w:rsidRPr="00A6796F">
        <w:rPr>
          <w:rFonts w:ascii="Times New Roman" w:hAnsi="Times New Roman" w:cs="Times New Roman"/>
          <w:sz w:val="24"/>
          <w:szCs w:val="24"/>
        </w:rPr>
        <w:t>is authenticated and redirected to landing</w:t>
      </w:r>
      <w:r w:rsidRPr="00A6796F">
        <w:rPr>
          <w:rFonts w:ascii="Times New Roman" w:hAnsi="Times New Roman" w:cs="Times New Roman"/>
          <w:sz w:val="24"/>
          <w:szCs w:val="24"/>
        </w:rPr>
        <w:t xml:space="preserve"> page.</w:t>
      </w:r>
    </w:p>
    <w:p w14:paraId="044CEEB2" w14:textId="58BFB5B2" w:rsidR="00976C5F" w:rsidRDefault="00976C5F" w:rsidP="00BA3DC3">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Exception: if the </w:t>
      </w:r>
      <w:r w:rsidR="00E8794A" w:rsidRPr="00A6796F">
        <w:rPr>
          <w:rFonts w:ascii="Times New Roman" w:hAnsi="Times New Roman" w:cs="Times New Roman"/>
          <w:sz w:val="24"/>
          <w:szCs w:val="24"/>
        </w:rPr>
        <w:t xml:space="preserve">credential </w:t>
      </w:r>
      <w:proofErr w:type="gramStart"/>
      <w:r w:rsidR="00E8794A" w:rsidRPr="00A6796F">
        <w:rPr>
          <w:rFonts w:ascii="Times New Roman" w:hAnsi="Times New Roman" w:cs="Times New Roman"/>
          <w:sz w:val="24"/>
          <w:szCs w:val="24"/>
        </w:rPr>
        <w:t>are</w:t>
      </w:r>
      <w:proofErr w:type="gramEnd"/>
      <w:r w:rsidR="00A02FC8" w:rsidRPr="00A6796F">
        <w:rPr>
          <w:rFonts w:ascii="Times New Roman" w:hAnsi="Times New Roman" w:cs="Times New Roman"/>
          <w:sz w:val="24"/>
          <w:szCs w:val="24"/>
        </w:rPr>
        <w:t xml:space="preserve"> </w:t>
      </w:r>
      <w:r w:rsidR="00E8794A" w:rsidRPr="00A6796F">
        <w:rPr>
          <w:rFonts w:ascii="Times New Roman" w:hAnsi="Times New Roman" w:cs="Times New Roman"/>
          <w:sz w:val="24"/>
          <w:szCs w:val="24"/>
        </w:rPr>
        <w:t>incorrect then display an error message and prompt t</w:t>
      </w:r>
      <w:r w:rsidR="003A0295" w:rsidRPr="00A6796F">
        <w:rPr>
          <w:rFonts w:ascii="Times New Roman" w:hAnsi="Times New Roman" w:cs="Times New Roman"/>
          <w:sz w:val="24"/>
          <w:szCs w:val="24"/>
        </w:rPr>
        <w:t>he user to try again</w:t>
      </w:r>
      <w:r w:rsidRPr="00A6796F">
        <w:rPr>
          <w:rFonts w:ascii="Times New Roman" w:hAnsi="Times New Roman" w:cs="Times New Roman"/>
          <w:sz w:val="24"/>
          <w:szCs w:val="24"/>
        </w:rPr>
        <w:t>.</w:t>
      </w:r>
    </w:p>
    <w:p w14:paraId="1A26BEC9" w14:textId="77777777" w:rsidR="00BA3DC3" w:rsidRPr="00A6796F" w:rsidRDefault="00BA3DC3" w:rsidP="00BA3DC3">
      <w:pPr>
        <w:pStyle w:val="ListParagraph"/>
        <w:jc w:val="both"/>
        <w:rPr>
          <w:rFonts w:ascii="Times New Roman" w:hAnsi="Times New Roman" w:cs="Times New Roman"/>
          <w:sz w:val="24"/>
          <w:szCs w:val="24"/>
        </w:rPr>
      </w:pPr>
    </w:p>
    <w:p w14:paraId="0831B084" w14:textId="49D08BD4" w:rsidR="003A0295" w:rsidRPr="000F7FCE" w:rsidRDefault="008B5C10"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User Profile</w:t>
      </w:r>
    </w:p>
    <w:p w14:paraId="042469CE" w14:textId="59460663"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Description: Allow users to </w:t>
      </w:r>
      <w:r w:rsidR="00C50CFF" w:rsidRPr="00A6796F">
        <w:rPr>
          <w:rFonts w:ascii="Times New Roman" w:hAnsi="Times New Roman" w:cs="Times New Roman"/>
          <w:sz w:val="24"/>
          <w:szCs w:val="24"/>
        </w:rPr>
        <w:t>view and update their profile</w:t>
      </w:r>
      <w:r w:rsidRPr="00A6796F">
        <w:rPr>
          <w:rFonts w:ascii="Times New Roman" w:hAnsi="Times New Roman" w:cs="Times New Roman"/>
          <w:sz w:val="24"/>
          <w:szCs w:val="24"/>
        </w:rPr>
        <w:t>.</w:t>
      </w:r>
    </w:p>
    <w:p w14:paraId="03FBC34E" w14:textId="367C036E"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Source: User input via </w:t>
      </w:r>
      <w:r w:rsidR="00C50CFF" w:rsidRPr="00A6796F">
        <w:rPr>
          <w:rFonts w:ascii="Times New Roman" w:hAnsi="Times New Roman" w:cs="Times New Roman"/>
          <w:sz w:val="24"/>
          <w:szCs w:val="24"/>
        </w:rPr>
        <w:t>profile</w:t>
      </w:r>
      <w:r w:rsidRPr="00A6796F">
        <w:rPr>
          <w:rFonts w:ascii="Times New Roman" w:hAnsi="Times New Roman" w:cs="Times New Roman"/>
          <w:sz w:val="24"/>
          <w:szCs w:val="24"/>
        </w:rPr>
        <w:t xml:space="preserve"> form</w:t>
      </w:r>
    </w:p>
    <w:p w14:paraId="6C80350A" w14:textId="0A92DC01"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Output: User </w:t>
      </w:r>
      <w:r w:rsidR="00C50CFF" w:rsidRPr="00A6796F">
        <w:rPr>
          <w:rFonts w:ascii="Times New Roman" w:hAnsi="Times New Roman" w:cs="Times New Roman"/>
          <w:sz w:val="24"/>
          <w:szCs w:val="24"/>
        </w:rPr>
        <w:t>data is updated in database.</w:t>
      </w:r>
    </w:p>
    <w:p w14:paraId="0D7FB932" w14:textId="030EDC01"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Destination: User </w:t>
      </w:r>
      <w:r w:rsidR="00706F57" w:rsidRPr="00A6796F">
        <w:rPr>
          <w:rFonts w:ascii="Times New Roman" w:hAnsi="Times New Roman" w:cs="Times New Roman"/>
          <w:sz w:val="24"/>
          <w:szCs w:val="24"/>
        </w:rPr>
        <w:t>database</w:t>
      </w:r>
    </w:p>
    <w:p w14:paraId="77F070AD" w14:textId="5AFB433A"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Action: </w:t>
      </w:r>
      <w:r w:rsidR="00BB6E1D" w:rsidRPr="00A6796F">
        <w:rPr>
          <w:rFonts w:ascii="Times New Roman" w:hAnsi="Times New Roman" w:cs="Times New Roman"/>
          <w:sz w:val="24"/>
          <w:szCs w:val="24"/>
        </w:rPr>
        <w:t>change the details or add new and press update button.</w:t>
      </w:r>
    </w:p>
    <w:p w14:paraId="5E1FA1EB" w14:textId="14336810"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User </w:t>
      </w:r>
      <w:r w:rsidR="0049648E" w:rsidRPr="00A6796F">
        <w:rPr>
          <w:rFonts w:ascii="Times New Roman" w:hAnsi="Times New Roman" w:cs="Times New Roman"/>
          <w:sz w:val="24"/>
          <w:szCs w:val="24"/>
        </w:rPr>
        <w:t>is on update profile</w:t>
      </w:r>
      <w:r w:rsidRPr="00A6796F">
        <w:rPr>
          <w:rFonts w:ascii="Times New Roman" w:hAnsi="Times New Roman" w:cs="Times New Roman"/>
          <w:sz w:val="24"/>
          <w:szCs w:val="24"/>
        </w:rPr>
        <w:t xml:space="preserve"> page.</w:t>
      </w:r>
    </w:p>
    <w:p w14:paraId="7E93A4FC" w14:textId="56259391" w:rsidR="008B5C10" w:rsidRPr="00A6796F" w:rsidRDefault="008B5C1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A02FC8" w:rsidRPr="00A6796F">
        <w:rPr>
          <w:rFonts w:ascii="Times New Roman" w:hAnsi="Times New Roman" w:cs="Times New Roman"/>
          <w:sz w:val="24"/>
          <w:szCs w:val="24"/>
        </w:rPr>
        <w:t>Data is updated in database</w:t>
      </w:r>
      <w:r w:rsidRPr="00A6796F">
        <w:rPr>
          <w:rFonts w:ascii="Times New Roman" w:hAnsi="Times New Roman" w:cs="Times New Roman"/>
          <w:sz w:val="24"/>
          <w:szCs w:val="24"/>
        </w:rPr>
        <w:t>.</w:t>
      </w:r>
    </w:p>
    <w:p w14:paraId="7704C574" w14:textId="5B71E84E" w:rsidR="00DB75B3" w:rsidRDefault="008B5C10" w:rsidP="00BA3DC3">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C47E42" w:rsidRPr="00A6796F">
        <w:rPr>
          <w:rFonts w:ascii="Times New Roman" w:hAnsi="Times New Roman" w:cs="Times New Roman"/>
          <w:sz w:val="24"/>
          <w:szCs w:val="24"/>
        </w:rPr>
        <w:t xml:space="preserve">Enter incorrect type of data or leave mandatory field </w:t>
      </w:r>
      <w:r w:rsidR="00696720" w:rsidRPr="00A6796F">
        <w:rPr>
          <w:rFonts w:ascii="Times New Roman" w:hAnsi="Times New Roman" w:cs="Times New Roman"/>
          <w:sz w:val="24"/>
          <w:szCs w:val="24"/>
        </w:rPr>
        <w:t>then display error accordingly.</w:t>
      </w:r>
    </w:p>
    <w:p w14:paraId="14D79286" w14:textId="77777777" w:rsidR="00BA3DC3" w:rsidRPr="00A6796F" w:rsidRDefault="00BA3DC3" w:rsidP="00BA3DC3">
      <w:pPr>
        <w:pStyle w:val="ListParagraph"/>
        <w:ind w:left="630"/>
        <w:jc w:val="both"/>
        <w:rPr>
          <w:rFonts w:ascii="Times New Roman" w:hAnsi="Times New Roman" w:cs="Times New Roman"/>
          <w:sz w:val="24"/>
          <w:szCs w:val="24"/>
        </w:rPr>
      </w:pPr>
    </w:p>
    <w:p w14:paraId="62E40C6B" w14:textId="600633C6" w:rsidR="00DB75B3" w:rsidRPr="000F7FCE" w:rsidRDefault="00300654"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Upload Posts/Blogs</w:t>
      </w:r>
    </w:p>
    <w:p w14:paraId="62AFF8D7" w14:textId="57EB1C4E"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Description: Allow users to upload </w:t>
      </w:r>
      <w:r w:rsidR="00B5184D" w:rsidRPr="00A6796F">
        <w:rPr>
          <w:rFonts w:ascii="Times New Roman" w:hAnsi="Times New Roman" w:cs="Times New Roman"/>
          <w:sz w:val="24"/>
          <w:szCs w:val="24"/>
        </w:rPr>
        <w:t>posts/blogs</w:t>
      </w:r>
      <w:r w:rsidRPr="00A6796F">
        <w:rPr>
          <w:rFonts w:ascii="Times New Roman" w:hAnsi="Times New Roman" w:cs="Times New Roman"/>
          <w:sz w:val="24"/>
          <w:szCs w:val="24"/>
        </w:rPr>
        <w:t>.</w:t>
      </w:r>
    </w:p>
    <w:p w14:paraId="13EA3E41" w14:textId="21B865AC"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Source: User input via p</w:t>
      </w:r>
      <w:r w:rsidR="00B5184D" w:rsidRPr="00A6796F">
        <w:rPr>
          <w:rFonts w:ascii="Times New Roman" w:hAnsi="Times New Roman" w:cs="Times New Roman"/>
          <w:sz w:val="24"/>
          <w:szCs w:val="24"/>
        </w:rPr>
        <w:t>ost</w:t>
      </w:r>
      <w:r w:rsidRPr="00A6796F">
        <w:rPr>
          <w:rFonts w:ascii="Times New Roman" w:hAnsi="Times New Roman" w:cs="Times New Roman"/>
          <w:sz w:val="24"/>
          <w:szCs w:val="24"/>
        </w:rPr>
        <w:t xml:space="preserve"> form</w:t>
      </w:r>
    </w:p>
    <w:p w14:paraId="1C62F78B" w14:textId="22C9ABFA"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B5184D" w:rsidRPr="00A6796F">
        <w:rPr>
          <w:rFonts w:ascii="Times New Roman" w:hAnsi="Times New Roman" w:cs="Times New Roman"/>
          <w:sz w:val="24"/>
          <w:szCs w:val="24"/>
        </w:rPr>
        <w:t xml:space="preserve">Post details </w:t>
      </w:r>
      <w:r w:rsidR="00D750E5" w:rsidRPr="00A6796F">
        <w:rPr>
          <w:rFonts w:ascii="Times New Roman" w:hAnsi="Times New Roman" w:cs="Times New Roman"/>
          <w:sz w:val="24"/>
          <w:szCs w:val="24"/>
        </w:rPr>
        <w:t>is added in database</w:t>
      </w:r>
      <w:r w:rsidRPr="00A6796F">
        <w:rPr>
          <w:rFonts w:ascii="Times New Roman" w:hAnsi="Times New Roman" w:cs="Times New Roman"/>
          <w:sz w:val="24"/>
          <w:szCs w:val="24"/>
        </w:rPr>
        <w:t>.</w:t>
      </w:r>
    </w:p>
    <w:p w14:paraId="1BBF3E41" w14:textId="77777777"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Destination: User database</w:t>
      </w:r>
    </w:p>
    <w:p w14:paraId="12C40448" w14:textId="51881811"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Action: </w:t>
      </w:r>
      <w:r w:rsidR="00D750E5" w:rsidRPr="00A6796F">
        <w:rPr>
          <w:rFonts w:ascii="Times New Roman" w:hAnsi="Times New Roman" w:cs="Times New Roman"/>
          <w:sz w:val="24"/>
          <w:szCs w:val="24"/>
        </w:rPr>
        <w:t xml:space="preserve">Enter the post details </w:t>
      </w:r>
      <w:r w:rsidR="00233736" w:rsidRPr="00A6796F">
        <w:rPr>
          <w:rFonts w:ascii="Times New Roman" w:hAnsi="Times New Roman" w:cs="Times New Roman"/>
          <w:sz w:val="24"/>
          <w:szCs w:val="24"/>
        </w:rPr>
        <w:t xml:space="preserve">like image/blogs visibility etc and enter </w:t>
      </w:r>
      <w:r w:rsidR="00C32032" w:rsidRPr="00A6796F">
        <w:rPr>
          <w:rFonts w:ascii="Times New Roman" w:hAnsi="Times New Roman" w:cs="Times New Roman"/>
          <w:sz w:val="24"/>
          <w:szCs w:val="24"/>
        </w:rPr>
        <w:t>post button</w:t>
      </w:r>
      <w:r w:rsidRPr="00A6796F">
        <w:rPr>
          <w:rFonts w:ascii="Times New Roman" w:hAnsi="Times New Roman" w:cs="Times New Roman"/>
          <w:sz w:val="24"/>
          <w:szCs w:val="24"/>
        </w:rPr>
        <w:t>.</w:t>
      </w:r>
    </w:p>
    <w:p w14:paraId="04E4E845" w14:textId="7050680A"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Pre-condition: User is on up</w:t>
      </w:r>
      <w:r w:rsidR="00C32032" w:rsidRPr="00A6796F">
        <w:rPr>
          <w:rFonts w:ascii="Times New Roman" w:hAnsi="Times New Roman" w:cs="Times New Roman"/>
          <w:sz w:val="24"/>
          <w:szCs w:val="24"/>
        </w:rPr>
        <w:t>load</w:t>
      </w:r>
      <w:r w:rsidRPr="00A6796F">
        <w:rPr>
          <w:rFonts w:ascii="Times New Roman" w:hAnsi="Times New Roman" w:cs="Times New Roman"/>
          <w:sz w:val="24"/>
          <w:szCs w:val="24"/>
        </w:rPr>
        <w:t xml:space="preserve"> p</w:t>
      </w:r>
      <w:r w:rsidR="00C32032" w:rsidRPr="00A6796F">
        <w:rPr>
          <w:rFonts w:ascii="Times New Roman" w:hAnsi="Times New Roman" w:cs="Times New Roman"/>
          <w:sz w:val="24"/>
          <w:szCs w:val="24"/>
        </w:rPr>
        <w:t>ost</w:t>
      </w:r>
      <w:r w:rsidRPr="00A6796F">
        <w:rPr>
          <w:rFonts w:ascii="Times New Roman" w:hAnsi="Times New Roman" w:cs="Times New Roman"/>
          <w:sz w:val="24"/>
          <w:szCs w:val="24"/>
        </w:rPr>
        <w:t xml:space="preserve"> page.</w:t>
      </w:r>
    </w:p>
    <w:p w14:paraId="5CAF55B0" w14:textId="3AE3489F" w:rsidR="00300654" w:rsidRPr="00A6796F" w:rsidRDefault="00300654"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Data is </w:t>
      </w:r>
      <w:r w:rsidR="00C32032" w:rsidRPr="00A6796F">
        <w:rPr>
          <w:rFonts w:ascii="Times New Roman" w:hAnsi="Times New Roman" w:cs="Times New Roman"/>
          <w:sz w:val="24"/>
          <w:szCs w:val="24"/>
        </w:rPr>
        <w:t>up</w:t>
      </w:r>
      <w:r w:rsidR="00C552F7" w:rsidRPr="00A6796F">
        <w:rPr>
          <w:rFonts w:ascii="Times New Roman" w:hAnsi="Times New Roman" w:cs="Times New Roman"/>
          <w:sz w:val="24"/>
          <w:szCs w:val="24"/>
        </w:rPr>
        <w:t xml:space="preserve">dated in the database and shown to the targeted </w:t>
      </w:r>
      <w:proofErr w:type="spellStart"/>
      <w:r w:rsidR="00C552F7" w:rsidRPr="00A6796F">
        <w:rPr>
          <w:rFonts w:ascii="Times New Roman" w:hAnsi="Times New Roman" w:cs="Times New Roman"/>
          <w:sz w:val="24"/>
          <w:szCs w:val="24"/>
        </w:rPr>
        <w:t>audiance</w:t>
      </w:r>
      <w:proofErr w:type="spellEnd"/>
      <w:r w:rsidRPr="00A6796F">
        <w:rPr>
          <w:rFonts w:ascii="Times New Roman" w:hAnsi="Times New Roman" w:cs="Times New Roman"/>
          <w:sz w:val="24"/>
          <w:szCs w:val="24"/>
        </w:rPr>
        <w:t>.</w:t>
      </w:r>
    </w:p>
    <w:p w14:paraId="4BA43504" w14:textId="2D1CC8DE" w:rsidR="001A1392" w:rsidRDefault="00300654" w:rsidP="00BA3DC3">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C552F7" w:rsidRPr="00A6796F">
        <w:rPr>
          <w:rFonts w:ascii="Times New Roman" w:hAnsi="Times New Roman" w:cs="Times New Roman"/>
          <w:sz w:val="24"/>
          <w:szCs w:val="24"/>
        </w:rPr>
        <w:t xml:space="preserve">If </w:t>
      </w:r>
      <w:r w:rsidR="000913C9" w:rsidRPr="00A6796F">
        <w:rPr>
          <w:rFonts w:ascii="Times New Roman" w:hAnsi="Times New Roman" w:cs="Times New Roman"/>
          <w:sz w:val="24"/>
          <w:szCs w:val="24"/>
        </w:rPr>
        <w:t xml:space="preserve">user leave the mandatory field or fill incorrect data then </w:t>
      </w:r>
      <w:r w:rsidR="001A1392" w:rsidRPr="00A6796F">
        <w:rPr>
          <w:rFonts w:ascii="Times New Roman" w:hAnsi="Times New Roman" w:cs="Times New Roman"/>
          <w:sz w:val="24"/>
          <w:szCs w:val="24"/>
        </w:rPr>
        <w:t>show error accordingly.</w:t>
      </w:r>
    </w:p>
    <w:p w14:paraId="3259CBD7" w14:textId="77777777" w:rsidR="00BA3DC3" w:rsidRPr="00A6796F" w:rsidRDefault="00BA3DC3" w:rsidP="00BA3DC3">
      <w:pPr>
        <w:pStyle w:val="ListParagraph"/>
        <w:ind w:left="630"/>
        <w:jc w:val="both"/>
        <w:rPr>
          <w:rFonts w:ascii="Times New Roman" w:hAnsi="Times New Roman" w:cs="Times New Roman"/>
          <w:sz w:val="24"/>
          <w:szCs w:val="24"/>
        </w:rPr>
      </w:pPr>
    </w:p>
    <w:p w14:paraId="73AC03AE" w14:textId="0EA9ED32" w:rsidR="001A1392" w:rsidRPr="000F7FCE" w:rsidRDefault="00810D20"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Messaging</w:t>
      </w:r>
    </w:p>
    <w:p w14:paraId="3C65CE7C" w14:textId="1CD5F942"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Description: Allow users within the app </w:t>
      </w:r>
      <w:r w:rsidR="006B0B40" w:rsidRPr="00A6796F">
        <w:rPr>
          <w:rFonts w:ascii="Times New Roman" w:hAnsi="Times New Roman" w:cs="Times New Roman"/>
          <w:sz w:val="24"/>
          <w:szCs w:val="24"/>
        </w:rPr>
        <w:t>to send messages to each other</w:t>
      </w:r>
      <w:r w:rsidRPr="00A6796F">
        <w:rPr>
          <w:rFonts w:ascii="Times New Roman" w:hAnsi="Times New Roman" w:cs="Times New Roman"/>
          <w:sz w:val="24"/>
          <w:szCs w:val="24"/>
        </w:rPr>
        <w:t>.</w:t>
      </w:r>
    </w:p>
    <w:p w14:paraId="28AF32E8" w14:textId="50766334"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Source: User </w:t>
      </w:r>
      <w:r w:rsidR="00865941" w:rsidRPr="00A6796F">
        <w:rPr>
          <w:rFonts w:ascii="Times New Roman" w:hAnsi="Times New Roman" w:cs="Times New Roman"/>
          <w:sz w:val="24"/>
          <w:szCs w:val="24"/>
        </w:rPr>
        <w:t>(sender) within the app.</w:t>
      </w:r>
    </w:p>
    <w:p w14:paraId="6440A92C" w14:textId="1BA44639"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865941" w:rsidRPr="00A6796F">
        <w:rPr>
          <w:rFonts w:ascii="Times New Roman" w:hAnsi="Times New Roman" w:cs="Times New Roman"/>
          <w:sz w:val="24"/>
          <w:szCs w:val="24"/>
        </w:rPr>
        <w:t xml:space="preserve">Message content </w:t>
      </w:r>
      <w:r w:rsidR="00DD289E" w:rsidRPr="00A6796F">
        <w:rPr>
          <w:rFonts w:ascii="Times New Roman" w:hAnsi="Times New Roman" w:cs="Times New Roman"/>
          <w:sz w:val="24"/>
          <w:szCs w:val="24"/>
        </w:rPr>
        <w:t>(text/image/attachments) sent to the targeted user</w:t>
      </w:r>
      <w:r w:rsidRPr="00A6796F">
        <w:rPr>
          <w:rFonts w:ascii="Times New Roman" w:hAnsi="Times New Roman" w:cs="Times New Roman"/>
          <w:sz w:val="24"/>
          <w:szCs w:val="24"/>
        </w:rPr>
        <w:t>.</w:t>
      </w:r>
    </w:p>
    <w:p w14:paraId="1FA6F459" w14:textId="25B829EF"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Destination: </w:t>
      </w:r>
      <w:proofErr w:type="gramStart"/>
      <w:r w:rsidR="00D64F8B" w:rsidRPr="00A6796F">
        <w:rPr>
          <w:rFonts w:ascii="Times New Roman" w:hAnsi="Times New Roman" w:cs="Times New Roman"/>
          <w:sz w:val="24"/>
          <w:szCs w:val="24"/>
        </w:rPr>
        <w:t>Other</w:t>
      </w:r>
      <w:proofErr w:type="gramEnd"/>
      <w:r w:rsidR="00D64F8B" w:rsidRPr="00A6796F">
        <w:rPr>
          <w:rFonts w:ascii="Times New Roman" w:hAnsi="Times New Roman" w:cs="Times New Roman"/>
          <w:sz w:val="24"/>
          <w:szCs w:val="24"/>
        </w:rPr>
        <w:t xml:space="preserve"> user within the app.</w:t>
      </w:r>
    </w:p>
    <w:p w14:paraId="62F8BB5E" w14:textId="3BF41398"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Action:</w:t>
      </w:r>
      <w:r w:rsidR="00250D0C" w:rsidRPr="00A6796F">
        <w:rPr>
          <w:rFonts w:ascii="Times New Roman" w:hAnsi="Times New Roman" w:cs="Times New Roman"/>
          <w:sz w:val="24"/>
          <w:szCs w:val="24"/>
        </w:rPr>
        <w:t xml:space="preserve"> User format a message </w:t>
      </w:r>
      <w:proofErr w:type="gramStart"/>
      <w:r w:rsidR="00250D0C" w:rsidRPr="00A6796F">
        <w:rPr>
          <w:rFonts w:ascii="Times New Roman" w:hAnsi="Times New Roman" w:cs="Times New Roman"/>
          <w:sz w:val="24"/>
          <w:szCs w:val="24"/>
        </w:rPr>
        <w:t>select</w:t>
      </w:r>
      <w:proofErr w:type="gramEnd"/>
      <w:r w:rsidR="00250D0C" w:rsidRPr="00A6796F">
        <w:rPr>
          <w:rFonts w:ascii="Times New Roman" w:hAnsi="Times New Roman" w:cs="Times New Roman"/>
          <w:sz w:val="24"/>
          <w:szCs w:val="24"/>
        </w:rPr>
        <w:t xml:space="preserve"> </w:t>
      </w:r>
      <w:r w:rsidR="00B23C6F" w:rsidRPr="00A6796F">
        <w:rPr>
          <w:rFonts w:ascii="Times New Roman" w:hAnsi="Times New Roman" w:cs="Times New Roman"/>
          <w:sz w:val="24"/>
          <w:szCs w:val="24"/>
        </w:rPr>
        <w:t>the</w:t>
      </w:r>
      <w:r w:rsidR="00250D0C" w:rsidRPr="00A6796F">
        <w:rPr>
          <w:rFonts w:ascii="Times New Roman" w:hAnsi="Times New Roman" w:cs="Times New Roman"/>
          <w:sz w:val="24"/>
          <w:szCs w:val="24"/>
        </w:rPr>
        <w:t xml:space="preserve"> user to </w:t>
      </w:r>
      <w:proofErr w:type="spellStart"/>
      <w:r w:rsidR="00250D0C" w:rsidRPr="00A6796F">
        <w:rPr>
          <w:rFonts w:ascii="Times New Roman" w:hAnsi="Times New Roman" w:cs="Times New Roman"/>
          <w:sz w:val="24"/>
          <w:szCs w:val="24"/>
        </w:rPr>
        <w:t>sent</w:t>
      </w:r>
      <w:proofErr w:type="spellEnd"/>
      <w:r w:rsidR="00250D0C" w:rsidRPr="00A6796F">
        <w:rPr>
          <w:rFonts w:ascii="Times New Roman" w:hAnsi="Times New Roman" w:cs="Times New Roman"/>
          <w:sz w:val="24"/>
          <w:szCs w:val="24"/>
        </w:rPr>
        <w:t xml:space="preserve"> </w:t>
      </w:r>
      <w:r w:rsidR="00B23C6F" w:rsidRPr="00A6796F">
        <w:rPr>
          <w:rFonts w:ascii="Times New Roman" w:hAnsi="Times New Roman" w:cs="Times New Roman"/>
          <w:sz w:val="24"/>
          <w:szCs w:val="24"/>
        </w:rPr>
        <w:t>and send it</w:t>
      </w:r>
      <w:r w:rsidRPr="00A6796F">
        <w:rPr>
          <w:rFonts w:ascii="Times New Roman" w:hAnsi="Times New Roman" w:cs="Times New Roman"/>
          <w:sz w:val="24"/>
          <w:szCs w:val="24"/>
        </w:rPr>
        <w:t>.</w:t>
      </w:r>
    </w:p>
    <w:p w14:paraId="7B38F876" w14:textId="0CB61B30"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A7765A" w:rsidRPr="00A6796F">
        <w:rPr>
          <w:rFonts w:ascii="Times New Roman" w:hAnsi="Times New Roman" w:cs="Times New Roman"/>
          <w:sz w:val="24"/>
          <w:szCs w:val="24"/>
        </w:rPr>
        <w:t xml:space="preserve">Both sender and recipient must </w:t>
      </w:r>
      <w:r w:rsidR="003A116D" w:rsidRPr="00A6796F">
        <w:rPr>
          <w:rFonts w:ascii="Times New Roman" w:hAnsi="Times New Roman" w:cs="Times New Roman"/>
          <w:sz w:val="24"/>
          <w:szCs w:val="24"/>
        </w:rPr>
        <w:t xml:space="preserve">have valid user accounts within the </w:t>
      </w:r>
      <w:proofErr w:type="gramStart"/>
      <w:r w:rsidR="003A116D" w:rsidRPr="00A6796F">
        <w:rPr>
          <w:rFonts w:ascii="Times New Roman" w:hAnsi="Times New Roman" w:cs="Times New Roman"/>
          <w:sz w:val="24"/>
          <w:szCs w:val="24"/>
        </w:rPr>
        <w:t xml:space="preserve">app </w:t>
      </w:r>
      <w:r w:rsidRPr="00A6796F">
        <w:rPr>
          <w:rFonts w:ascii="Times New Roman" w:hAnsi="Times New Roman" w:cs="Times New Roman"/>
          <w:sz w:val="24"/>
          <w:szCs w:val="24"/>
        </w:rPr>
        <w:t>.</w:t>
      </w:r>
      <w:proofErr w:type="gramEnd"/>
    </w:p>
    <w:p w14:paraId="53A0B59C" w14:textId="5E3BCEE6" w:rsidR="00810D20" w:rsidRPr="00A6796F" w:rsidRDefault="00810D20"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5404F4" w:rsidRPr="00A6796F">
        <w:rPr>
          <w:rFonts w:ascii="Times New Roman" w:hAnsi="Times New Roman" w:cs="Times New Roman"/>
          <w:sz w:val="24"/>
          <w:szCs w:val="24"/>
        </w:rPr>
        <w:t>Message is delivered to target user inbox</w:t>
      </w:r>
      <w:r w:rsidRPr="00A6796F">
        <w:rPr>
          <w:rFonts w:ascii="Times New Roman" w:hAnsi="Times New Roman" w:cs="Times New Roman"/>
          <w:sz w:val="24"/>
          <w:szCs w:val="24"/>
        </w:rPr>
        <w:t>.</w:t>
      </w:r>
    </w:p>
    <w:p w14:paraId="56E98D00" w14:textId="39EDBD3D" w:rsidR="00F567E5" w:rsidRDefault="00810D20" w:rsidP="00BA3DC3">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Exception: If </w:t>
      </w:r>
      <w:r w:rsidR="009F3A73" w:rsidRPr="00A6796F">
        <w:rPr>
          <w:rFonts w:ascii="Times New Roman" w:hAnsi="Times New Roman" w:cs="Times New Roman"/>
          <w:sz w:val="24"/>
          <w:szCs w:val="24"/>
        </w:rPr>
        <w:t>the recipient has no internet connection</w:t>
      </w:r>
      <w:r w:rsidR="005B31F0" w:rsidRPr="00A6796F">
        <w:rPr>
          <w:rFonts w:ascii="Times New Roman" w:hAnsi="Times New Roman" w:cs="Times New Roman"/>
          <w:sz w:val="24"/>
          <w:szCs w:val="24"/>
        </w:rPr>
        <w:t xml:space="preserve"> the message might be queued if the server</w:t>
      </w:r>
      <w:r w:rsidR="00F567E5" w:rsidRPr="00A6796F">
        <w:rPr>
          <w:rFonts w:ascii="Times New Roman" w:hAnsi="Times New Roman" w:cs="Times New Roman"/>
          <w:sz w:val="24"/>
          <w:szCs w:val="24"/>
        </w:rPr>
        <w:t xml:space="preserve"> is unavailable the message might not be sent</w:t>
      </w:r>
      <w:r w:rsidRPr="00A6796F">
        <w:rPr>
          <w:rFonts w:ascii="Times New Roman" w:hAnsi="Times New Roman" w:cs="Times New Roman"/>
          <w:sz w:val="24"/>
          <w:szCs w:val="24"/>
        </w:rPr>
        <w:t>.</w:t>
      </w:r>
    </w:p>
    <w:p w14:paraId="39077BA3" w14:textId="77777777" w:rsidR="00BA3DC3" w:rsidRPr="00A6796F" w:rsidRDefault="00BA3DC3" w:rsidP="00BA3DC3">
      <w:pPr>
        <w:pStyle w:val="ListParagraph"/>
        <w:ind w:left="630"/>
        <w:jc w:val="both"/>
        <w:rPr>
          <w:rFonts w:ascii="Times New Roman" w:hAnsi="Times New Roman" w:cs="Times New Roman"/>
          <w:sz w:val="24"/>
          <w:szCs w:val="24"/>
        </w:rPr>
      </w:pPr>
    </w:p>
    <w:p w14:paraId="07909CB8" w14:textId="0EFAFBFC" w:rsidR="00F567E5" w:rsidRPr="000F7FCE" w:rsidRDefault="009D7D8A"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Anonymous Messaging</w:t>
      </w:r>
    </w:p>
    <w:p w14:paraId="46B5F3C8" w14:textId="4AE10DFE"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Description: Allow users to send </w:t>
      </w:r>
      <w:r w:rsidR="00FF6636" w:rsidRPr="00A6796F">
        <w:rPr>
          <w:rFonts w:ascii="Times New Roman" w:hAnsi="Times New Roman" w:cs="Times New Roman"/>
          <w:sz w:val="24"/>
          <w:szCs w:val="24"/>
        </w:rPr>
        <w:t>anonymous messages to a public forum within the app</w:t>
      </w:r>
      <w:r w:rsidRPr="00A6796F">
        <w:rPr>
          <w:rFonts w:ascii="Times New Roman" w:hAnsi="Times New Roman" w:cs="Times New Roman"/>
          <w:sz w:val="24"/>
          <w:szCs w:val="24"/>
        </w:rPr>
        <w:t>.</w:t>
      </w:r>
    </w:p>
    <w:p w14:paraId="4D561992" w14:textId="1FF87B39"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Source: </w:t>
      </w:r>
      <w:r w:rsidR="00FF6636" w:rsidRPr="00A6796F">
        <w:rPr>
          <w:rFonts w:ascii="Times New Roman" w:hAnsi="Times New Roman" w:cs="Times New Roman"/>
          <w:sz w:val="24"/>
          <w:szCs w:val="24"/>
        </w:rPr>
        <w:t>Sender within the app.</w:t>
      </w:r>
    </w:p>
    <w:p w14:paraId="7B1FCEAD" w14:textId="2A105853"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BB28C4" w:rsidRPr="00A6796F">
        <w:rPr>
          <w:rFonts w:ascii="Times New Roman" w:hAnsi="Times New Roman" w:cs="Times New Roman"/>
          <w:sz w:val="24"/>
          <w:szCs w:val="24"/>
        </w:rPr>
        <w:t xml:space="preserve">Content displayed in </w:t>
      </w:r>
      <w:r w:rsidR="00C60261" w:rsidRPr="00A6796F">
        <w:rPr>
          <w:rFonts w:ascii="Times New Roman" w:hAnsi="Times New Roman" w:cs="Times New Roman"/>
          <w:sz w:val="24"/>
          <w:szCs w:val="24"/>
        </w:rPr>
        <w:t>a</w:t>
      </w:r>
      <w:r w:rsidR="00BB28C4" w:rsidRPr="00A6796F">
        <w:rPr>
          <w:rFonts w:ascii="Times New Roman" w:hAnsi="Times New Roman" w:cs="Times New Roman"/>
          <w:sz w:val="24"/>
          <w:szCs w:val="24"/>
        </w:rPr>
        <w:t xml:space="preserve"> </w:t>
      </w:r>
      <w:r w:rsidR="00C60261" w:rsidRPr="00A6796F">
        <w:rPr>
          <w:rFonts w:ascii="Times New Roman" w:hAnsi="Times New Roman" w:cs="Times New Roman"/>
          <w:sz w:val="24"/>
          <w:szCs w:val="24"/>
        </w:rPr>
        <w:t>public forum</w:t>
      </w:r>
      <w:r w:rsidRPr="00A6796F">
        <w:rPr>
          <w:rFonts w:ascii="Times New Roman" w:hAnsi="Times New Roman" w:cs="Times New Roman"/>
          <w:sz w:val="24"/>
          <w:szCs w:val="24"/>
        </w:rPr>
        <w:t>.</w:t>
      </w:r>
    </w:p>
    <w:p w14:paraId="0E48BE7C" w14:textId="61D9FC12"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Destination: </w:t>
      </w:r>
      <w:r w:rsidR="00E35273" w:rsidRPr="00A6796F">
        <w:rPr>
          <w:rFonts w:ascii="Times New Roman" w:hAnsi="Times New Roman" w:cs="Times New Roman"/>
          <w:sz w:val="24"/>
          <w:szCs w:val="24"/>
        </w:rPr>
        <w:t>Public forum accessible by all users within the app.</w:t>
      </w:r>
    </w:p>
    <w:p w14:paraId="17C04370" w14:textId="0712ACAE"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Action: </w:t>
      </w:r>
      <w:r w:rsidR="00E35273" w:rsidRPr="00A6796F">
        <w:rPr>
          <w:rFonts w:ascii="Times New Roman" w:hAnsi="Times New Roman" w:cs="Times New Roman"/>
          <w:sz w:val="24"/>
          <w:szCs w:val="24"/>
        </w:rPr>
        <w:t xml:space="preserve">User compose a message </w:t>
      </w:r>
      <w:r w:rsidR="00634C13" w:rsidRPr="00A6796F">
        <w:rPr>
          <w:rFonts w:ascii="Times New Roman" w:hAnsi="Times New Roman" w:cs="Times New Roman"/>
          <w:sz w:val="24"/>
          <w:szCs w:val="24"/>
        </w:rPr>
        <w:t>and send it anonymously.</w:t>
      </w:r>
    </w:p>
    <w:p w14:paraId="45E7CF7E" w14:textId="385D9340"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634C13" w:rsidRPr="00A6796F">
        <w:rPr>
          <w:rFonts w:ascii="Times New Roman" w:hAnsi="Times New Roman" w:cs="Times New Roman"/>
          <w:sz w:val="24"/>
          <w:szCs w:val="24"/>
        </w:rPr>
        <w:t xml:space="preserve">User must be logged in </w:t>
      </w:r>
      <w:r w:rsidR="00FB4C71" w:rsidRPr="00A6796F">
        <w:rPr>
          <w:rFonts w:ascii="Times New Roman" w:hAnsi="Times New Roman" w:cs="Times New Roman"/>
          <w:sz w:val="24"/>
          <w:szCs w:val="24"/>
        </w:rPr>
        <w:t>to the app</w:t>
      </w:r>
      <w:r w:rsidRPr="00A6796F">
        <w:rPr>
          <w:rFonts w:ascii="Times New Roman" w:hAnsi="Times New Roman" w:cs="Times New Roman"/>
          <w:sz w:val="24"/>
          <w:szCs w:val="24"/>
        </w:rPr>
        <w:t>.</w:t>
      </w:r>
    </w:p>
    <w:p w14:paraId="690FEA44" w14:textId="4E76A01A" w:rsidR="009D7D8A" w:rsidRPr="00A6796F" w:rsidRDefault="009D7D8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FB4C71" w:rsidRPr="00A6796F">
        <w:rPr>
          <w:rFonts w:ascii="Times New Roman" w:hAnsi="Times New Roman" w:cs="Times New Roman"/>
          <w:sz w:val="24"/>
          <w:szCs w:val="24"/>
        </w:rPr>
        <w:t>Message displayed in the public forum</w:t>
      </w:r>
      <w:r w:rsidRPr="00A6796F">
        <w:rPr>
          <w:rFonts w:ascii="Times New Roman" w:hAnsi="Times New Roman" w:cs="Times New Roman"/>
          <w:sz w:val="24"/>
          <w:szCs w:val="24"/>
        </w:rPr>
        <w:t>.</w:t>
      </w:r>
    </w:p>
    <w:p w14:paraId="15F23495" w14:textId="29F073B0" w:rsidR="00BA3DC3" w:rsidRDefault="009D7D8A" w:rsidP="00BA3DC3">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Exception: If </w:t>
      </w:r>
      <w:r w:rsidR="007D5646" w:rsidRPr="00A6796F">
        <w:rPr>
          <w:rFonts w:ascii="Times New Roman" w:hAnsi="Times New Roman" w:cs="Times New Roman"/>
          <w:sz w:val="24"/>
          <w:szCs w:val="24"/>
        </w:rPr>
        <w:t xml:space="preserve">server is unavailable message might not be </w:t>
      </w:r>
      <w:proofErr w:type="gramStart"/>
      <w:r w:rsidR="007D5646" w:rsidRPr="00A6796F">
        <w:rPr>
          <w:rFonts w:ascii="Times New Roman" w:hAnsi="Times New Roman" w:cs="Times New Roman"/>
          <w:sz w:val="24"/>
          <w:szCs w:val="24"/>
        </w:rPr>
        <w:t>send</w:t>
      </w:r>
      <w:proofErr w:type="gramEnd"/>
      <w:r w:rsidRPr="00A6796F">
        <w:rPr>
          <w:rFonts w:ascii="Times New Roman" w:hAnsi="Times New Roman" w:cs="Times New Roman"/>
          <w:sz w:val="24"/>
          <w:szCs w:val="24"/>
        </w:rPr>
        <w:t>.</w:t>
      </w:r>
    </w:p>
    <w:p w14:paraId="51B45728" w14:textId="77777777" w:rsidR="00BA3DC3" w:rsidRPr="00BA3DC3" w:rsidRDefault="00BA3DC3" w:rsidP="00BA3DC3">
      <w:pPr>
        <w:pStyle w:val="ListParagraph"/>
        <w:ind w:left="630"/>
        <w:jc w:val="both"/>
        <w:rPr>
          <w:rFonts w:ascii="Times New Roman" w:hAnsi="Times New Roman" w:cs="Times New Roman"/>
          <w:sz w:val="24"/>
          <w:szCs w:val="24"/>
        </w:rPr>
      </w:pPr>
    </w:p>
    <w:p w14:paraId="213062A2" w14:textId="26286506" w:rsidR="00465C25" w:rsidRPr="000F7FCE" w:rsidRDefault="00465C25"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Liking and Commenting</w:t>
      </w:r>
    </w:p>
    <w:p w14:paraId="552FF513" w14:textId="27C36771"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Description: User can like or leave comment</w:t>
      </w:r>
      <w:r w:rsidR="00A12E13" w:rsidRPr="00A6796F">
        <w:rPr>
          <w:rFonts w:ascii="Times New Roman" w:hAnsi="Times New Roman" w:cs="Times New Roman"/>
          <w:sz w:val="24"/>
          <w:szCs w:val="24"/>
        </w:rPr>
        <w:t>s on existing posts and blogs</w:t>
      </w:r>
      <w:r w:rsidRPr="00A6796F">
        <w:rPr>
          <w:rFonts w:ascii="Times New Roman" w:hAnsi="Times New Roman" w:cs="Times New Roman"/>
          <w:sz w:val="24"/>
          <w:szCs w:val="24"/>
        </w:rPr>
        <w:t>.</w:t>
      </w:r>
    </w:p>
    <w:p w14:paraId="2BD9B95D" w14:textId="6DF79990"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Source: User </w:t>
      </w:r>
      <w:r w:rsidR="00A12E13" w:rsidRPr="00A6796F">
        <w:rPr>
          <w:rFonts w:ascii="Times New Roman" w:hAnsi="Times New Roman" w:cs="Times New Roman"/>
          <w:sz w:val="24"/>
          <w:szCs w:val="24"/>
        </w:rPr>
        <w:t>within the app.</w:t>
      </w:r>
    </w:p>
    <w:p w14:paraId="5AA8E7FF" w14:textId="0BEB4FEC"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A12E13" w:rsidRPr="00A6796F">
        <w:rPr>
          <w:rFonts w:ascii="Times New Roman" w:hAnsi="Times New Roman" w:cs="Times New Roman"/>
          <w:sz w:val="24"/>
          <w:szCs w:val="24"/>
        </w:rPr>
        <w:t xml:space="preserve">Adds your </w:t>
      </w:r>
      <w:r w:rsidR="00FF2173" w:rsidRPr="00A6796F">
        <w:rPr>
          <w:rFonts w:ascii="Times New Roman" w:hAnsi="Times New Roman" w:cs="Times New Roman"/>
          <w:sz w:val="24"/>
          <w:szCs w:val="24"/>
        </w:rPr>
        <w:t>like to the post/blogs increasing its popular</w:t>
      </w:r>
      <w:r w:rsidR="00F54920" w:rsidRPr="00A6796F">
        <w:rPr>
          <w:rFonts w:ascii="Times New Roman" w:hAnsi="Times New Roman" w:cs="Times New Roman"/>
          <w:sz w:val="24"/>
          <w:szCs w:val="24"/>
        </w:rPr>
        <w:t>i</w:t>
      </w:r>
      <w:r w:rsidR="0084077A" w:rsidRPr="00A6796F">
        <w:rPr>
          <w:rFonts w:ascii="Times New Roman" w:hAnsi="Times New Roman" w:cs="Times New Roman"/>
          <w:sz w:val="24"/>
          <w:szCs w:val="24"/>
        </w:rPr>
        <w:t xml:space="preserve">ty and your </w:t>
      </w:r>
      <w:r w:rsidR="00943722" w:rsidRPr="00A6796F">
        <w:rPr>
          <w:rFonts w:ascii="Times New Roman" w:hAnsi="Times New Roman" w:cs="Times New Roman"/>
          <w:sz w:val="24"/>
          <w:szCs w:val="24"/>
        </w:rPr>
        <w:t>comment is displayed publicly under the post/blogs.</w:t>
      </w:r>
    </w:p>
    <w:p w14:paraId="1CD8F8DB" w14:textId="554C336F"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Destination: </w:t>
      </w:r>
      <w:r w:rsidR="00943722" w:rsidRPr="00A6796F">
        <w:rPr>
          <w:rFonts w:ascii="Times New Roman" w:hAnsi="Times New Roman" w:cs="Times New Roman"/>
          <w:sz w:val="24"/>
          <w:szCs w:val="24"/>
        </w:rPr>
        <w:t xml:space="preserve">The specific </w:t>
      </w:r>
      <w:r w:rsidR="00FF04AC" w:rsidRPr="00A6796F">
        <w:rPr>
          <w:rFonts w:ascii="Times New Roman" w:hAnsi="Times New Roman" w:cs="Times New Roman"/>
          <w:sz w:val="24"/>
          <w:szCs w:val="24"/>
        </w:rPr>
        <w:t>posts or blogs you choose to int</w:t>
      </w:r>
      <w:r w:rsidR="00433B81" w:rsidRPr="00A6796F">
        <w:rPr>
          <w:rFonts w:ascii="Times New Roman" w:hAnsi="Times New Roman" w:cs="Times New Roman"/>
          <w:sz w:val="24"/>
          <w:szCs w:val="24"/>
        </w:rPr>
        <w:t>e</w:t>
      </w:r>
      <w:r w:rsidR="00FF04AC" w:rsidRPr="00A6796F">
        <w:rPr>
          <w:rFonts w:ascii="Times New Roman" w:hAnsi="Times New Roman" w:cs="Times New Roman"/>
          <w:sz w:val="24"/>
          <w:szCs w:val="24"/>
        </w:rPr>
        <w:t>ract with</w:t>
      </w:r>
      <w:r w:rsidR="00433B81" w:rsidRPr="00A6796F">
        <w:rPr>
          <w:rFonts w:ascii="Times New Roman" w:hAnsi="Times New Roman" w:cs="Times New Roman"/>
          <w:sz w:val="24"/>
          <w:szCs w:val="24"/>
        </w:rPr>
        <w:t>.</w:t>
      </w:r>
    </w:p>
    <w:p w14:paraId="4ACFAD85" w14:textId="18C8C96D"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Action: </w:t>
      </w:r>
      <w:r w:rsidR="00433B81" w:rsidRPr="00A6796F">
        <w:rPr>
          <w:rFonts w:ascii="Times New Roman" w:hAnsi="Times New Roman" w:cs="Times New Roman"/>
          <w:sz w:val="24"/>
          <w:szCs w:val="24"/>
        </w:rPr>
        <w:t xml:space="preserve">You click the like button </w:t>
      </w:r>
      <w:r w:rsidR="00367003" w:rsidRPr="00A6796F">
        <w:rPr>
          <w:rFonts w:ascii="Times New Roman" w:hAnsi="Times New Roman" w:cs="Times New Roman"/>
          <w:sz w:val="24"/>
          <w:szCs w:val="24"/>
        </w:rPr>
        <w:t>or write and submit a comment.</w:t>
      </w:r>
    </w:p>
    <w:p w14:paraId="1C40977E" w14:textId="6D307E3E"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367003" w:rsidRPr="00A6796F">
        <w:rPr>
          <w:rFonts w:ascii="Times New Roman" w:hAnsi="Times New Roman" w:cs="Times New Roman"/>
          <w:sz w:val="24"/>
          <w:szCs w:val="24"/>
        </w:rPr>
        <w:t>The post</w:t>
      </w:r>
      <w:r w:rsidR="00821264" w:rsidRPr="00A6796F">
        <w:rPr>
          <w:rFonts w:ascii="Times New Roman" w:hAnsi="Times New Roman" w:cs="Times New Roman"/>
          <w:sz w:val="24"/>
          <w:szCs w:val="24"/>
        </w:rPr>
        <w:t>/</w:t>
      </w:r>
      <w:r w:rsidR="00367003" w:rsidRPr="00A6796F">
        <w:rPr>
          <w:rFonts w:ascii="Times New Roman" w:hAnsi="Times New Roman" w:cs="Times New Roman"/>
          <w:sz w:val="24"/>
          <w:szCs w:val="24"/>
        </w:rPr>
        <w:t xml:space="preserve">blog </w:t>
      </w:r>
      <w:r w:rsidR="00821264" w:rsidRPr="00A6796F">
        <w:rPr>
          <w:rFonts w:ascii="Times New Roman" w:hAnsi="Times New Roman" w:cs="Times New Roman"/>
          <w:sz w:val="24"/>
          <w:szCs w:val="24"/>
        </w:rPr>
        <w:t>must be publicly accessible</w:t>
      </w:r>
      <w:r w:rsidRPr="00A6796F">
        <w:rPr>
          <w:rFonts w:ascii="Times New Roman" w:hAnsi="Times New Roman" w:cs="Times New Roman"/>
          <w:sz w:val="24"/>
          <w:szCs w:val="24"/>
        </w:rPr>
        <w:t>.</w:t>
      </w:r>
    </w:p>
    <w:p w14:paraId="75007DE2" w14:textId="22513289" w:rsidR="00465C25" w:rsidRPr="00A6796F" w:rsidRDefault="00465C25"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821264" w:rsidRPr="00A6796F">
        <w:rPr>
          <w:rFonts w:ascii="Times New Roman" w:hAnsi="Times New Roman" w:cs="Times New Roman"/>
          <w:sz w:val="24"/>
          <w:szCs w:val="24"/>
        </w:rPr>
        <w:t>The number of likes is updated</w:t>
      </w:r>
      <w:r w:rsidR="00845B5B" w:rsidRPr="00A6796F">
        <w:rPr>
          <w:rFonts w:ascii="Times New Roman" w:hAnsi="Times New Roman" w:cs="Times New Roman"/>
          <w:sz w:val="24"/>
          <w:szCs w:val="24"/>
        </w:rPr>
        <w:t>. Your comment appears publicly with your username</w:t>
      </w:r>
      <w:r w:rsidR="003068EA" w:rsidRPr="00A6796F">
        <w:rPr>
          <w:rFonts w:ascii="Times New Roman" w:hAnsi="Times New Roman" w:cs="Times New Roman"/>
          <w:sz w:val="24"/>
          <w:szCs w:val="24"/>
        </w:rPr>
        <w:t>.</w:t>
      </w:r>
      <w:r w:rsidR="00845B5B" w:rsidRPr="00A6796F">
        <w:rPr>
          <w:rFonts w:ascii="Times New Roman" w:hAnsi="Times New Roman" w:cs="Times New Roman"/>
          <w:sz w:val="24"/>
          <w:szCs w:val="24"/>
        </w:rPr>
        <w:t xml:space="preserve"> </w:t>
      </w:r>
    </w:p>
    <w:p w14:paraId="0AF79526" w14:textId="0E806822" w:rsidR="0035785A" w:rsidRDefault="00465C25" w:rsidP="00BA3DC3">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Exception: If </w:t>
      </w:r>
      <w:r w:rsidR="003068EA" w:rsidRPr="00A6796F">
        <w:rPr>
          <w:rFonts w:ascii="Times New Roman" w:hAnsi="Times New Roman" w:cs="Times New Roman"/>
          <w:sz w:val="24"/>
          <w:szCs w:val="24"/>
        </w:rPr>
        <w:t xml:space="preserve">the server is overloaded or unavailable </w:t>
      </w:r>
      <w:r w:rsidR="00827873" w:rsidRPr="00A6796F">
        <w:rPr>
          <w:rFonts w:ascii="Times New Roman" w:hAnsi="Times New Roman" w:cs="Times New Roman"/>
          <w:sz w:val="24"/>
          <w:szCs w:val="24"/>
        </w:rPr>
        <w:t>your action may be discarded or delayed</w:t>
      </w:r>
      <w:r w:rsidRPr="00A6796F">
        <w:rPr>
          <w:rFonts w:ascii="Times New Roman" w:hAnsi="Times New Roman" w:cs="Times New Roman"/>
          <w:sz w:val="24"/>
          <w:szCs w:val="24"/>
        </w:rPr>
        <w:t>.</w:t>
      </w:r>
    </w:p>
    <w:p w14:paraId="5F7B39DD" w14:textId="77777777" w:rsidR="00BA3DC3" w:rsidRPr="00A6796F" w:rsidRDefault="00BA3DC3" w:rsidP="00BA3DC3">
      <w:pPr>
        <w:pStyle w:val="ListParagraph"/>
        <w:ind w:left="630"/>
        <w:jc w:val="both"/>
        <w:rPr>
          <w:rFonts w:ascii="Times New Roman" w:hAnsi="Times New Roman" w:cs="Times New Roman"/>
          <w:sz w:val="24"/>
          <w:szCs w:val="24"/>
        </w:rPr>
      </w:pPr>
    </w:p>
    <w:p w14:paraId="1E52AA35" w14:textId="104BD981" w:rsidR="0035785A" w:rsidRPr="000F7FCE" w:rsidRDefault="0035785A" w:rsidP="007A37D8">
      <w:pPr>
        <w:pStyle w:val="ListParagraph"/>
        <w:numPr>
          <w:ilvl w:val="0"/>
          <w:numId w:val="20"/>
        </w:numPr>
        <w:jc w:val="both"/>
        <w:rPr>
          <w:rFonts w:ascii="Times New Roman" w:hAnsi="Times New Roman" w:cs="Times New Roman"/>
          <w:b/>
          <w:bCs/>
          <w:sz w:val="24"/>
          <w:szCs w:val="24"/>
        </w:rPr>
      </w:pPr>
      <w:r w:rsidRPr="000F7FCE">
        <w:rPr>
          <w:rFonts w:ascii="Times New Roman" w:hAnsi="Times New Roman" w:cs="Times New Roman"/>
          <w:b/>
          <w:bCs/>
          <w:sz w:val="24"/>
          <w:szCs w:val="24"/>
        </w:rPr>
        <w:t>Logging Out</w:t>
      </w:r>
    </w:p>
    <w:p w14:paraId="48E3D83E" w14:textId="43F93264" w:rsidR="0035785A"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Description: User </w:t>
      </w:r>
      <w:r w:rsidR="00757662" w:rsidRPr="00A6796F">
        <w:rPr>
          <w:rFonts w:ascii="Times New Roman" w:hAnsi="Times New Roman" w:cs="Times New Roman"/>
          <w:sz w:val="24"/>
          <w:szCs w:val="24"/>
        </w:rPr>
        <w:t>initiates a logout process</w:t>
      </w:r>
      <w:r w:rsidRPr="00A6796F">
        <w:rPr>
          <w:rFonts w:ascii="Times New Roman" w:hAnsi="Times New Roman" w:cs="Times New Roman"/>
          <w:sz w:val="24"/>
          <w:szCs w:val="24"/>
        </w:rPr>
        <w:t>.</w:t>
      </w:r>
    </w:p>
    <w:p w14:paraId="67EBAD12" w14:textId="526B287E" w:rsidR="0035785A"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Source: User </w:t>
      </w:r>
      <w:r w:rsidR="00757662" w:rsidRPr="00A6796F">
        <w:rPr>
          <w:rFonts w:ascii="Times New Roman" w:hAnsi="Times New Roman" w:cs="Times New Roman"/>
          <w:sz w:val="24"/>
          <w:szCs w:val="24"/>
        </w:rPr>
        <w:t>within the app.</w:t>
      </w:r>
    </w:p>
    <w:p w14:paraId="575B709E" w14:textId="08A0B3E7" w:rsidR="0035785A"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Output: </w:t>
      </w:r>
      <w:r w:rsidR="00757662" w:rsidRPr="00A6796F">
        <w:rPr>
          <w:rFonts w:ascii="Times New Roman" w:hAnsi="Times New Roman" w:cs="Times New Roman"/>
          <w:sz w:val="24"/>
          <w:szCs w:val="24"/>
        </w:rPr>
        <w:t>app session ends</w:t>
      </w:r>
      <w:r w:rsidRPr="00A6796F">
        <w:rPr>
          <w:rFonts w:ascii="Times New Roman" w:hAnsi="Times New Roman" w:cs="Times New Roman"/>
          <w:sz w:val="24"/>
          <w:szCs w:val="24"/>
        </w:rPr>
        <w:t>.</w:t>
      </w:r>
    </w:p>
    <w:p w14:paraId="69FC3882" w14:textId="2807475F" w:rsidR="0035785A"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Destination: </w:t>
      </w:r>
      <w:r w:rsidR="00686AFE" w:rsidRPr="00A6796F">
        <w:rPr>
          <w:rFonts w:ascii="Times New Roman" w:hAnsi="Times New Roman" w:cs="Times New Roman"/>
          <w:sz w:val="24"/>
          <w:szCs w:val="24"/>
        </w:rPr>
        <w:t xml:space="preserve">Ends your current session. </w:t>
      </w:r>
    </w:p>
    <w:p w14:paraId="0C10CEA3" w14:textId="44A697F5" w:rsidR="0035785A"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Action: </w:t>
      </w:r>
      <w:r w:rsidR="00686AFE" w:rsidRPr="00A6796F">
        <w:rPr>
          <w:rFonts w:ascii="Times New Roman" w:hAnsi="Times New Roman" w:cs="Times New Roman"/>
          <w:sz w:val="24"/>
          <w:szCs w:val="24"/>
        </w:rPr>
        <w:t>Press logout button</w:t>
      </w:r>
      <w:r w:rsidRPr="00A6796F">
        <w:rPr>
          <w:rFonts w:ascii="Times New Roman" w:hAnsi="Times New Roman" w:cs="Times New Roman"/>
          <w:sz w:val="24"/>
          <w:szCs w:val="24"/>
        </w:rPr>
        <w:t>.</w:t>
      </w:r>
    </w:p>
    <w:p w14:paraId="7BD3FCE8" w14:textId="528F1824" w:rsidR="0035785A"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Pre-condition: </w:t>
      </w:r>
      <w:r w:rsidR="00686AFE" w:rsidRPr="00A6796F">
        <w:rPr>
          <w:rFonts w:ascii="Times New Roman" w:hAnsi="Times New Roman" w:cs="Times New Roman"/>
          <w:sz w:val="24"/>
          <w:szCs w:val="24"/>
        </w:rPr>
        <w:t>You must be currently logged in</w:t>
      </w:r>
      <w:r w:rsidRPr="00A6796F">
        <w:rPr>
          <w:rFonts w:ascii="Times New Roman" w:hAnsi="Times New Roman" w:cs="Times New Roman"/>
          <w:sz w:val="24"/>
          <w:szCs w:val="24"/>
        </w:rPr>
        <w:t>.</w:t>
      </w:r>
    </w:p>
    <w:p w14:paraId="1BA516C7" w14:textId="52C6DC2A" w:rsidR="00B61B3B" w:rsidRPr="00A6796F" w:rsidRDefault="0035785A"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Post-condition: </w:t>
      </w:r>
      <w:r w:rsidR="00B61B3B" w:rsidRPr="00A6796F">
        <w:rPr>
          <w:rFonts w:ascii="Times New Roman" w:hAnsi="Times New Roman" w:cs="Times New Roman"/>
          <w:sz w:val="24"/>
          <w:szCs w:val="24"/>
        </w:rPr>
        <w:t>User session is terminated</w:t>
      </w:r>
      <w:r w:rsidRPr="00A6796F">
        <w:rPr>
          <w:rFonts w:ascii="Times New Roman" w:hAnsi="Times New Roman" w:cs="Times New Roman"/>
          <w:sz w:val="24"/>
          <w:szCs w:val="24"/>
        </w:rPr>
        <w:t>.</w:t>
      </w:r>
    </w:p>
    <w:p w14:paraId="3D1166BC" w14:textId="16B9021A" w:rsidR="00E10A93" w:rsidRPr="00A6796F" w:rsidRDefault="00E10A93"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Return to app login screen</w:t>
      </w:r>
      <w:r w:rsidR="00751657" w:rsidRPr="00A6796F">
        <w:rPr>
          <w:rFonts w:ascii="Times New Roman" w:hAnsi="Times New Roman" w:cs="Times New Roman"/>
          <w:sz w:val="24"/>
          <w:szCs w:val="24"/>
        </w:rPr>
        <w:t>.</w:t>
      </w:r>
    </w:p>
    <w:p w14:paraId="5786BB9B" w14:textId="5B779C6E" w:rsidR="00E10A93" w:rsidRPr="00A6796F" w:rsidRDefault="00011F23" w:rsidP="007A37D8">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Cached data from your session might </w:t>
      </w:r>
      <w:r w:rsidR="00751657" w:rsidRPr="00A6796F">
        <w:rPr>
          <w:rFonts w:ascii="Times New Roman" w:hAnsi="Times New Roman" w:cs="Times New Roman"/>
          <w:sz w:val="24"/>
          <w:szCs w:val="24"/>
        </w:rPr>
        <w:t>be cleared.</w:t>
      </w:r>
    </w:p>
    <w:p w14:paraId="257875C4" w14:textId="77DCFF7C" w:rsidR="00845637" w:rsidRDefault="0035785A" w:rsidP="000B58DE">
      <w:pPr>
        <w:pStyle w:val="ListParagraph"/>
        <w:ind w:left="630"/>
        <w:jc w:val="both"/>
        <w:rPr>
          <w:rFonts w:ascii="Times New Roman" w:hAnsi="Times New Roman" w:cs="Times New Roman"/>
          <w:sz w:val="24"/>
          <w:szCs w:val="24"/>
        </w:rPr>
      </w:pPr>
      <w:r w:rsidRPr="00A6796F">
        <w:rPr>
          <w:rFonts w:ascii="Times New Roman" w:hAnsi="Times New Roman" w:cs="Times New Roman"/>
          <w:sz w:val="24"/>
          <w:szCs w:val="24"/>
        </w:rPr>
        <w:t xml:space="preserve">Exception: </w:t>
      </w:r>
      <w:r w:rsidR="008B2D53" w:rsidRPr="00A6796F">
        <w:rPr>
          <w:rFonts w:ascii="Times New Roman" w:hAnsi="Times New Roman" w:cs="Times New Roman"/>
          <w:sz w:val="24"/>
          <w:szCs w:val="24"/>
        </w:rPr>
        <w:t>Due to some technical issue the logout process might fails</w:t>
      </w:r>
      <w:r w:rsidRPr="00A6796F">
        <w:rPr>
          <w:rFonts w:ascii="Times New Roman" w:hAnsi="Times New Roman" w:cs="Times New Roman"/>
          <w:sz w:val="24"/>
          <w:szCs w:val="24"/>
        </w:rPr>
        <w:t>.</w:t>
      </w:r>
    </w:p>
    <w:p w14:paraId="2ACB288E" w14:textId="77777777" w:rsidR="000B58DE" w:rsidRDefault="000B58DE" w:rsidP="000B58DE">
      <w:pPr>
        <w:pStyle w:val="ListParagraph"/>
        <w:ind w:left="630"/>
        <w:jc w:val="both"/>
        <w:rPr>
          <w:rFonts w:ascii="Times New Roman" w:hAnsi="Times New Roman" w:cs="Times New Roman"/>
          <w:sz w:val="24"/>
          <w:szCs w:val="24"/>
        </w:rPr>
      </w:pPr>
    </w:p>
    <w:p w14:paraId="4F7232B6" w14:textId="77777777" w:rsidR="0001141A" w:rsidRDefault="0001141A" w:rsidP="000B58DE">
      <w:pPr>
        <w:pStyle w:val="ListParagraph"/>
        <w:ind w:left="630"/>
        <w:jc w:val="both"/>
        <w:rPr>
          <w:rFonts w:ascii="Times New Roman" w:hAnsi="Times New Roman" w:cs="Times New Roman"/>
          <w:sz w:val="24"/>
          <w:szCs w:val="24"/>
        </w:rPr>
      </w:pPr>
    </w:p>
    <w:p w14:paraId="6D39936C" w14:textId="77777777" w:rsidR="0001141A" w:rsidRDefault="0001141A" w:rsidP="000B58DE">
      <w:pPr>
        <w:pStyle w:val="ListParagraph"/>
        <w:ind w:left="630"/>
        <w:jc w:val="both"/>
        <w:rPr>
          <w:rFonts w:ascii="Times New Roman" w:hAnsi="Times New Roman" w:cs="Times New Roman"/>
          <w:sz w:val="24"/>
          <w:szCs w:val="24"/>
        </w:rPr>
      </w:pPr>
    </w:p>
    <w:p w14:paraId="3510F30A" w14:textId="77777777" w:rsidR="0001141A" w:rsidRDefault="0001141A" w:rsidP="000B58DE">
      <w:pPr>
        <w:pStyle w:val="ListParagraph"/>
        <w:ind w:left="630"/>
        <w:jc w:val="both"/>
        <w:rPr>
          <w:rFonts w:ascii="Times New Roman" w:hAnsi="Times New Roman" w:cs="Times New Roman"/>
          <w:sz w:val="24"/>
          <w:szCs w:val="24"/>
        </w:rPr>
      </w:pPr>
    </w:p>
    <w:p w14:paraId="5A0CA0D9" w14:textId="77777777" w:rsidR="0001141A" w:rsidRDefault="0001141A" w:rsidP="000B58DE">
      <w:pPr>
        <w:pStyle w:val="ListParagraph"/>
        <w:ind w:left="630"/>
        <w:jc w:val="both"/>
        <w:rPr>
          <w:rFonts w:ascii="Times New Roman" w:hAnsi="Times New Roman" w:cs="Times New Roman"/>
          <w:sz w:val="24"/>
          <w:szCs w:val="24"/>
        </w:rPr>
      </w:pPr>
    </w:p>
    <w:p w14:paraId="5D1CE6C7" w14:textId="77777777" w:rsidR="0001141A" w:rsidRDefault="0001141A" w:rsidP="000B58DE">
      <w:pPr>
        <w:pStyle w:val="ListParagraph"/>
        <w:ind w:left="630"/>
        <w:jc w:val="both"/>
        <w:rPr>
          <w:rFonts w:ascii="Times New Roman" w:hAnsi="Times New Roman" w:cs="Times New Roman"/>
          <w:sz w:val="24"/>
          <w:szCs w:val="24"/>
        </w:rPr>
      </w:pPr>
    </w:p>
    <w:p w14:paraId="41963834" w14:textId="77777777" w:rsidR="0001141A" w:rsidRDefault="0001141A" w:rsidP="000B58DE">
      <w:pPr>
        <w:pStyle w:val="ListParagraph"/>
        <w:ind w:left="630"/>
        <w:jc w:val="both"/>
        <w:rPr>
          <w:rFonts w:ascii="Times New Roman" w:hAnsi="Times New Roman" w:cs="Times New Roman"/>
          <w:sz w:val="24"/>
          <w:szCs w:val="24"/>
        </w:rPr>
      </w:pPr>
    </w:p>
    <w:p w14:paraId="2C551CED" w14:textId="77777777" w:rsidR="0001141A" w:rsidRDefault="0001141A" w:rsidP="000B58DE">
      <w:pPr>
        <w:pStyle w:val="ListParagraph"/>
        <w:ind w:left="630"/>
        <w:jc w:val="both"/>
        <w:rPr>
          <w:rFonts w:ascii="Times New Roman" w:hAnsi="Times New Roman" w:cs="Times New Roman"/>
          <w:sz w:val="24"/>
          <w:szCs w:val="24"/>
        </w:rPr>
      </w:pPr>
    </w:p>
    <w:p w14:paraId="15E8A54A" w14:textId="77777777" w:rsidR="0001141A" w:rsidRDefault="0001141A" w:rsidP="000B58DE">
      <w:pPr>
        <w:pStyle w:val="ListParagraph"/>
        <w:ind w:left="630"/>
        <w:jc w:val="both"/>
        <w:rPr>
          <w:rFonts w:ascii="Times New Roman" w:hAnsi="Times New Roman" w:cs="Times New Roman"/>
          <w:sz w:val="24"/>
          <w:szCs w:val="24"/>
        </w:rPr>
      </w:pPr>
    </w:p>
    <w:p w14:paraId="37DE01B9" w14:textId="77777777" w:rsidR="0001141A" w:rsidRDefault="0001141A" w:rsidP="000B58DE">
      <w:pPr>
        <w:pStyle w:val="ListParagraph"/>
        <w:ind w:left="630"/>
        <w:jc w:val="both"/>
        <w:rPr>
          <w:rFonts w:ascii="Times New Roman" w:hAnsi="Times New Roman" w:cs="Times New Roman"/>
          <w:sz w:val="24"/>
          <w:szCs w:val="24"/>
        </w:rPr>
      </w:pPr>
    </w:p>
    <w:p w14:paraId="19C1D357" w14:textId="77777777" w:rsidR="0001141A" w:rsidRDefault="0001141A" w:rsidP="000B58DE">
      <w:pPr>
        <w:pStyle w:val="ListParagraph"/>
        <w:ind w:left="630"/>
        <w:jc w:val="both"/>
        <w:rPr>
          <w:rFonts w:ascii="Times New Roman" w:hAnsi="Times New Roman" w:cs="Times New Roman"/>
          <w:sz w:val="24"/>
          <w:szCs w:val="24"/>
        </w:rPr>
      </w:pPr>
    </w:p>
    <w:p w14:paraId="1711228C" w14:textId="77777777" w:rsidR="0001141A" w:rsidRDefault="0001141A" w:rsidP="000B58DE">
      <w:pPr>
        <w:pStyle w:val="ListParagraph"/>
        <w:ind w:left="630"/>
        <w:jc w:val="both"/>
        <w:rPr>
          <w:rFonts w:ascii="Times New Roman" w:hAnsi="Times New Roman" w:cs="Times New Roman"/>
          <w:sz w:val="24"/>
          <w:szCs w:val="24"/>
        </w:rPr>
      </w:pPr>
    </w:p>
    <w:p w14:paraId="58ED2238" w14:textId="77777777" w:rsidR="0001141A" w:rsidRDefault="0001141A" w:rsidP="000B58DE">
      <w:pPr>
        <w:pStyle w:val="ListParagraph"/>
        <w:ind w:left="630"/>
        <w:jc w:val="both"/>
        <w:rPr>
          <w:rFonts w:ascii="Times New Roman" w:hAnsi="Times New Roman" w:cs="Times New Roman"/>
          <w:sz w:val="24"/>
          <w:szCs w:val="24"/>
        </w:rPr>
      </w:pPr>
    </w:p>
    <w:p w14:paraId="573FB00B" w14:textId="77777777" w:rsidR="0001141A" w:rsidRDefault="0001141A" w:rsidP="000B58DE">
      <w:pPr>
        <w:pStyle w:val="ListParagraph"/>
        <w:ind w:left="630"/>
        <w:jc w:val="both"/>
        <w:rPr>
          <w:rFonts w:ascii="Times New Roman" w:hAnsi="Times New Roman" w:cs="Times New Roman"/>
          <w:sz w:val="24"/>
          <w:szCs w:val="24"/>
        </w:rPr>
      </w:pPr>
    </w:p>
    <w:p w14:paraId="155401DE" w14:textId="77777777" w:rsidR="0001141A" w:rsidRDefault="0001141A" w:rsidP="000B58DE">
      <w:pPr>
        <w:pStyle w:val="ListParagraph"/>
        <w:ind w:left="630"/>
        <w:jc w:val="both"/>
        <w:rPr>
          <w:rFonts w:ascii="Times New Roman" w:hAnsi="Times New Roman" w:cs="Times New Roman"/>
          <w:sz w:val="24"/>
          <w:szCs w:val="24"/>
        </w:rPr>
      </w:pPr>
    </w:p>
    <w:p w14:paraId="72365790" w14:textId="77777777" w:rsidR="0001141A" w:rsidRDefault="0001141A" w:rsidP="000B58DE">
      <w:pPr>
        <w:pStyle w:val="ListParagraph"/>
        <w:ind w:left="630"/>
        <w:jc w:val="both"/>
        <w:rPr>
          <w:rFonts w:ascii="Times New Roman" w:hAnsi="Times New Roman" w:cs="Times New Roman"/>
          <w:sz w:val="24"/>
          <w:szCs w:val="24"/>
        </w:rPr>
      </w:pPr>
    </w:p>
    <w:p w14:paraId="669893CB" w14:textId="77777777" w:rsidR="0001141A" w:rsidRDefault="0001141A" w:rsidP="000B58DE">
      <w:pPr>
        <w:pStyle w:val="ListParagraph"/>
        <w:ind w:left="630"/>
        <w:jc w:val="both"/>
        <w:rPr>
          <w:rFonts w:ascii="Times New Roman" w:hAnsi="Times New Roman" w:cs="Times New Roman"/>
          <w:sz w:val="24"/>
          <w:szCs w:val="24"/>
        </w:rPr>
      </w:pPr>
    </w:p>
    <w:p w14:paraId="3058FDBD" w14:textId="77777777" w:rsidR="0001141A" w:rsidRDefault="0001141A" w:rsidP="000B58DE">
      <w:pPr>
        <w:pStyle w:val="ListParagraph"/>
        <w:ind w:left="630"/>
        <w:jc w:val="both"/>
        <w:rPr>
          <w:rFonts w:ascii="Times New Roman" w:hAnsi="Times New Roman" w:cs="Times New Roman"/>
          <w:sz w:val="24"/>
          <w:szCs w:val="24"/>
        </w:rPr>
      </w:pPr>
    </w:p>
    <w:p w14:paraId="1DF39FBE" w14:textId="77777777" w:rsidR="0001141A" w:rsidRDefault="0001141A" w:rsidP="000B58DE">
      <w:pPr>
        <w:pStyle w:val="ListParagraph"/>
        <w:ind w:left="630"/>
        <w:jc w:val="both"/>
        <w:rPr>
          <w:rFonts w:ascii="Times New Roman" w:hAnsi="Times New Roman" w:cs="Times New Roman"/>
          <w:sz w:val="24"/>
          <w:szCs w:val="24"/>
        </w:rPr>
      </w:pPr>
    </w:p>
    <w:p w14:paraId="763A6DFA" w14:textId="77777777" w:rsidR="0001141A" w:rsidRDefault="0001141A" w:rsidP="000B58DE">
      <w:pPr>
        <w:pStyle w:val="ListParagraph"/>
        <w:ind w:left="630"/>
        <w:jc w:val="both"/>
        <w:rPr>
          <w:rFonts w:ascii="Times New Roman" w:hAnsi="Times New Roman" w:cs="Times New Roman"/>
          <w:sz w:val="24"/>
          <w:szCs w:val="24"/>
        </w:rPr>
      </w:pPr>
    </w:p>
    <w:p w14:paraId="341D0CE9" w14:textId="77777777" w:rsidR="0001141A" w:rsidRDefault="0001141A" w:rsidP="000B58DE">
      <w:pPr>
        <w:pStyle w:val="ListParagraph"/>
        <w:ind w:left="630"/>
        <w:jc w:val="both"/>
        <w:rPr>
          <w:rFonts w:ascii="Times New Roman" w:hAnsi="Times New Roman" w:cs="Times New Roman"/>
          <w:sz w:val="24"/>
          <w:szCs w:val="24"/>
        </w:rPr>
      </w:pPr>
    </w:p>
    <w:p w14:paraId="2E971809" w14:textId="77777777" w:rsidR="0001141A" w:rsidRDefault="0001141A" w:rsidP="000B58DE">
      <w:pPr>
        <w:pStyle w:val="ListParagraph"/>
        <w:ind w:left="630"/>
        <w:jc w:val="both"/>
        <w:rPr>
          <w:rFonts w:ascii="Times New Roman" w:hAnsi="Times New Roman" w:cs="Times New Roman"/>
          <w:sz w:val="24"/>
          <w:szCs w:val="24"/>
        </w:rPr>
      </w:pPr>
    </w:p>
    <w:p w14:paraId="288D2B93" w14:textId="77777777" w:rsidR="0001141A" w:rsidRDefault="0001141A" w:rsidP="000B58DE">
      <w:pPr>
        <w:pStyle w:val="ListParagraph"/>
        <w:ind w:left="630"/>
        <w:jc w:val="both"/>
        <w:rPr>
          <w:rFonts w:ascii="Times New Roman" w:hAnsi="Times New Roman" w:cs="Times New Roman"/>
          <w:sz w:val="24"/>
          <w:szCs w:val="24"/>
        </w:rPr>
      </w:pPr>
    </w:p>
    <w:p w14:paraId="5ED8EE44" w14:textId="77777777" w:rsidR="0001141A" w:rsidRDefault="0001141A" w:rsidP="000B58DE">
      <w:pPr>
        <w:pStyle w:val="ListParagraph"/>
        <w:ind w:left="630"/>
        <w:jc w:val="both"/>
        <w:rPr>
          <w:rFonts w:ascii="Times New Roman" w:hAnsi="Times New Roman" w:cs="Times New Roman"/>
          <w:sz w:val="24"/>
          <w:szCs w:val="24"/>
        </w:rPr>
      </w:pPr>
    </w:p>
    <w:p w14:paraId="31C980B6" w14:textId="77777777" w:rsidR="0001141A" w:rsidRDefault="0001141A" w:rsidP="000B58DE">
      <w:pPr>
        <w:pStyle w:val="ListParagraph"/>
        <w:ind w:left="630"/>
        <w:jc w:val="both"/>
        <w:rPr>
          <w:rFonts w:ascii="Times New Roman" w:hAnsi="Times New Roman" w:cs="Times New Roman"/>
          <w:sz w:val="24"/>
          <w:szCs w:val="24"/>
        </w:rPr>
      </w:pPr>
    </w:p>
    <w:p w14:paraId="2B328291" w14:textId="77777777" w:rsidR="0001141A" w:rsidRDefault="0001141A" w:rsidP="000B58DE">
      <w:pPr>
        <w:pStyle w:val="ListParagraph"/>
        <w:ind w:left="630"/>
        <w:jc w:val="both"/>
        <w:rPr>
          <w:rFonts w:ascii="Times New Roman" w:hAnsi="Times New Roman" w:cs="Times New Roman"/>
          <w:sz w:val="24"/>
          <w:szCs w:val="24"/>
        </w:rPr>
      </w:pPr>
    </w:p>
    <w:p w14:paraId="35541C12" w14:textId="77777777" w:rsidR="0001141A" w:rsidRDefault="0001141A" w:rsidP="000B58DE">
      <w:pPr>
        <w:pStyle w:val="ListParagraph"/>
        <w:ind w:left="630"/>
        <w:jc w:val="both"/>
        <w:rPr>
          <w:rFonts w:ascii="Times New Roman" w:hAnsi="Times New Roman" w:cs="Times New Roman"/>
          <w:sz w:val="24"/>
          <w:szCs w:val="24"/>
        </w:rPr>
      </w:pPr>
    </w:p>
    <w:p w14:paraId="142BF193" w14:textId="77777777" w:rsidR="0001141A" w:rsidRDefault="0001141A" w:rsidP="000B58DE">
      <w:pPr>
        <w:pStyle w:val="ListParagraph"/>
        <w:ind w:left="630"/>
        <w:jc w:val="both"/>
        <w:rPr>
          <w:rFonts w:ascii="Times New Roman" w:hAnsi="Times New Roman" w:cs="Times New Roman"/>
          <w:sz w:val="24"/>
          <w:szCs w:val="24"/>
        </w:rPr>
      </w:pPr>
    </w:p>
    <w:p w14:paraId="0A44AA4A" w14:textId="77777777" w:rsidR="0001141A" w:rsidRDefault="0001141A" w:rsidP="000B58DE">
      <w:pPr>
        <w:pStyle w:val="ListParagraph"/>
        <w:ind w:left="630"/>
        <w:jc w:val="both"/>
        <w:rPr>
          <w:rFonts w:ascii="Times New Roman" w:hAnsi="Times New Roman" w:cs="Times New Roman"/>
          <w:sz w:val="24"/>
          <w:szCs w:val="24"/>
        </w:rPr>
      </w:pPr>
    </w:p>
    <w:p w14:paraId="434153C4" w14:textId="77777777" w:rsidR="0001141A" w:rsidRDefault="0001141A" w:rsidP="000B58DE">
      <w:pPr>
        <w:pStyle w:val="ListParagraph"/>
        <w:ind w:left="630"/>
        <w:jc w:val="both"/>
        <w:rPr>
          <w:rFonts w:ascii="Times New Roman" w:hAnsi="Times New Roman" w:cs="Times New Roman"/>
          <w:sz w:val="24"/>
          <w:szCs w:val="24"/>
        </w:rPr>
      </w:pPr>
    </w:p>
    <w:p w14:paraId="6A6E7913" w14:textId="77777777" w:rsidR="0001141A" w:rsidRDefault="0001141A" w:rsidP="000B58DE">
      <w:pPr>
        <w:pStyle w:val="ListParagraph"/>
        <w:ind w:left="630"/>
        <w:jc w:val="both"/>
        <w:rPr>
          <w:rFonts w:ascii="Times New Roman" w:hAnsi="Times New Roman" w:cs="Times New Roman"/>
          <w:sz w:val="24"/>
          <w:szCs w:val="24"/>
        </w:rPr>
      </w:pPr>
    </w:p>
    <w:p w14:paraId="3814989A" w14:textId="77777777" w:rsidR="0001141A" w:rsidRDefault="0001141A" w:rsidP="000B58DE">
      <w:pPr>
        <w:pStyle w:val="ListParagraph"/>
        <w:ind w:left="630"/>
        <w:jc w:val="both"/>
        <w:rPr>
          <w:rFonts w:ascii="Times New Roman" w:hAnsi="Times New Roman" w:cs="Times New Roman"/>
          <w:sz w:val="24"/>
          <w:szCs w:val="24"/>
        </w:rPr>
      </w:pPr>
    </w:p>
    <w:p w14:paraId="3BC1CAB0" w14:textId="77777777" w:rsidR="0001141A" w:rsidRDefault="0001141A" w:rsidP="000B58DE">
      <w:pPr>
        <w:pStyle w:val="ListParagraph"/>
        <w:ind w:left="630"/>
        <w:jc w:val="both"/>
        <w:rPr>
          <w:rFonts w:ascii="Times New Roman" w:hAnsi="Times New Roman" w:cs="Times New Roman"/>
          <w:sz w:val="24"/>
          <w:szCs w:val="24"/>
        </w:rPr>
      </w:pPr>
    </w:p>
    <w:p w14:paraId="426773E8" w14:textId="77777777" w:rsidR="0001141A" w:rsidRDefault="0001141A" w:rsidP="000B58DE">
      <w:pPr>
        <w:pStyle w:val="ListParagraph"/>
        <w:ind w:left="630"/>
        <w:jc w:val="both"/>
        <w:rPr>
          <w:rFonts w:ascii="Times New Roman" w:hAnsi="Times New Roman" w:cs="Times New Roman"/>
          <w:sz w:val="24"/>
          <w:szCs w:val="24"/>
        </w:rPr>
      </w:pPr>
    </w:p>
    <w:p w14:paraId="6A7DBA01" w14:textId="77777777" w:rsidR="0001141A" w:rsidRPr="00A6796F" w:rsidRDefault="0001141A" w:rsidP="000B58DE">
      <w:pPr>
        <w:pStyle w:val="ListParagraph"/>
        <w:ind w:left="630"/>
        <w:jc w:val="both"/>
        <w:rPr>
          <w:rFonts w:ascii="Times New Roman" w:hAnsi="Times New Roman" w:cs="Times New Roman"/>
          <w:sz w:val="24"/>
          <w:szCs w:val="24"/>
        </w:rPr>
      </w:pPr>
    </w:p>
    <w:p w14:paraId="53AF773D" w14:textId="0476B68D" w:rsidR="00EF1162" w:rsidRPr="00EF1162" w:rsidRDefault="00EF1162" w:rsidP="00EF1162">
      <w:pPr>
        <w:pStyle w:val="ListParagraph"/>
        <w:numPr>
          <w:ilvl w:val="1"/>
          <w:numId w:val="74"/>
        </w:numPr>
        <w:jc w:val="both"/>
        <w:rPr>
          <w:rFonts w:ascii="Times New Roman" w:hAnsi="Times New Roman" w:cs="Times New Roman"/>
          <w:b/>
          <w:bCs/>
          <w:sz w:val="32"/>
          <w:szCs w:val="32"/>
          <w:lang w:val="en-US"/>
        </w:rPr>
      </w:pPr>
      <w:bookmarkStart w:id="2" w:name="_Toc148126489"/>
      <w:r w:rsidRPr="00D60992">
        <w:rPr>
          <w:rStyle w:val="Heading2Char"/>
        </w:rPr>
        <w:t>Planning and Scheduling</w:t>
      </w:r>
      <w:bookmarkEnd w:id="2"/>
    </w:p>
    <w:tbl>
      <w:tblPr>
        <w:tblStyle w:val="TableGrid"/>
        <w:tblW w:w="0" w:type="auto"/>
        <w:tblInd w:w="704" w:type="dxa"/>
        <w:tblLook w:val="04A0" w:firstRow="1" w:lastRow="0" w:firstColumn="1" w:lastColumn="0" w:noHBand="0" w:noVBand="1"/>
      </w:tblPr>
      <w:tblGrid>
        <w:gridCol w:w="871"/>
        <w:gridCol w:w="2283"/>
        <w:gridCol w:w="1157"/>
        <w:gridCol w:w="1117"/>
        <w:gridCol w:w="1460"/>
        <w:gridCol w:w="1424"/>
      </w:tblGrid>
      <w:tr w:rsidR="00EF1162" w14:paraId="4A77481A" w14:textId="77777777" w:rsidTr="008C73E7">
        <w:trPr>
          <w:trHeight w:val="605"/>
        </w:trPr>
        <w:tc>
          <w:tcPr>
            <w:tcW w:w="0" w:type="auto"/>
          </w:tcPr>
          <w:p w14:paraId="0D7E30B0" w14:textId="77777777" w:rsidR="00EF1162" w:rsidRDefault="00EF1162" w:rsidP="008C73E7">
            <w:pPr>
              <w:pStyle w:val="Body"/>
            </w:pPr>
            <w:r>
              <w:rPr>
                <w:rFonts w:ascii="Times New Roman" w:hAnsi="Times New Roman"/>
                <w:b/>
                <w:bCs/>
                <w:sz w:val="24"/>
                <w:szCs w:val="24"/>
                <w:lang w:val="en-US"/>
              </w:rPr>
              <w:t>Task No.</w:t>
            </w:r>
          </w:p>
        </w:tc>
        <w:tc>
          <w:tcPr>
            <w:tcW w:w="0" w:type="auto"/>
          </w:tcPr>
          <w:p w14:paraId="3D1E7507" w14:textId="77777777" w:rsidR="00EF1162" w:rsidRDefault="00EF1162" w:rsidP="008C73E7">
            <w:pPr>
              <w:pStyle w:val="Body"/>
            </w:pPr>
            <w:r>
              <w:rPr>
                <w:rFonts w:ascii="Times New Roman" w:hAnsi="Times New Roman"/>
                <w:b/>
                <w:bCs/>
                <w:sz w:val="24"/>
                <w:szCs w:val="24"/>
                <w:lang w:val="en-US"/>
              </w:rPr>
              <w:t>Task Name</w:t>
            </w:r>
          </w:p>
        </w:tc>
        <w:tc>
          <w:tcPr>
            <w:tcW w:w="0" w:type="auto"/>
          </w:tcPr>
          <w:p w14:paraId="547C6402" w14:textId="77777777" w:rsidR="00EF1162" w:rsidRDefault="00EF1162" w:rsidP="008C73E7">
            <w:pPr>
              <w:pStyle w:val="Body"/>
            </w:pPr>
            <w:r>
              <w:rPr>
                <w:rFonts w:ascii="Times New Roman" w:hAnsi="Times New Roman"/>
                <w:b/>
                <w:bCs/>
                <w:sz w:val="24"/>
                <w:szCs w:val="24"/>
                <w:lang w:val="en-US"/>
              </w:rPr>
              <w:t>Start Date</w:t>
            </w:r>
          </w:p>
        </w:tc>
        <w:tc>
          <w:tcPr>
            <w:tcW w:w="0" w:type="auto"/>
          </w:tcPr>
          <w:p w14:paraId="43159218" w14:textId="77777777" w:rsidR="00EF1162" w:rsidRDefault="00EF1162" w:rsidP="008C73E7">
            <w:pPr>
              <w:pStyle w:val="Body"/>
            </w:pPr>
            <w:r>
              <w:rPr>
                <w:rFonts w:ascii="Times New Roman" w:hAnsi="Times New Roman"/>
                <w:b/>
                <w:bCs/>
                <w:sz w:val="24"/>
                <w:szCs w:val="24"/>
                <w:lang w:val="en-US"/>
              </w:rPr>
              <w:t>End Date</w:t>
            </w:r>
          </w:p>
        </w:tc>
        <w:tc>
          <w:tcPr>
            <w:tcW w:w="0" w:type="auto"/>
          </w:tcPr>
          <w:p w14:paraId="2D9275BE" w14:textId="77777777" w:rsidR="00EF1162" w:rsidRDefault="00EF1162" w:rsidP="008C73E7">
            <w:pPr>
              <w:pStyle w:val="Body"/>
            </w:pPr>
            <w:r>
              <w:rPr>
                <w:rFonts w:ascii="Times New Roman" w:hAnsi="Times New Roman"/>
                <w:b/>
                <w:bCs/>
                <w:sz w:val="24"/>
                <w:szCs w:val="24"/>
                <w:lang w:val="en-US"/>
              </w:rPr>
              <w:t>Actual Start Date</w:t>
            </w:r>
          </w:p>
        </w:tc>
        <w:tc>
          <w:tcPr>
            <w:tcW w:w="0" w:type="auto"/>
          </w:tcPr>
          <w:p w14:paraId="66BBB763" w14:textId="77777777" w:rsidR="00EF1162" w:rsidRDefault="00EF1162" w:rsidP="008C73E7">
            <w:pPr>
              <w:pStyle w:val="Body"/>
            </w:pPr>
            <w:r>
              <w:rPr>
                <w:rFonts w:ascii="Times New Roman" w:hAnsi="Times New Roman"/>
                <w:b/>
                <w:bCs/>
                <w:sz w:val="24"/>
                <w:szCs w:val="24"/>
                <w:lang w:val="en-US"/>
              </w:rPr>
              <w:t>Actual End Date</w:t>
            </w:r>
          </w:p>
        </w:tc>
      </w:tr>
      <w:tr w:rsidR="00EF1162" w14:paraId="3F41D4BC" w14:textId="77777777" w:rsidTr="008C73E7">
        <w:trPr>
          <w:trHeight w:val="305"/>
        </w:trPr>
        <w:tc>
          <w:tcPr>
            <w:tcW w:w="0" w:type="auto"/>
          </w:tcPr>
          <w:p w14:paraId="589B7AEE" w14:textId="55D946AD" w:rsidR="00EF1162" w:rsidRDefault="00EF1162" w:rsidP="008C73E7">
            <w:pPr>
              <w:pStyle w:val="Body"/>
            </w:pPr>
            <w:r>
              <w:rPr>
                <w:rFonts w:ascii="Times New Roman" w:hAnsi="Times New Roman"/>
                <w:sz w:val="24"/>
                <w:szCs w:val="24"/>
                <w:lang w:val="en-US"/>
              </w:rPr>
              <w:t>T</w:t>
            </w:r>
            <w:r w:rsidR="0095634F">
              <w:rPr>
                <w:rFonts w:ascii="Times New Roman" w:hAnsi="Times New Roman"/>
                <w:sz w:val="24"/>
                <w:szCs w:val="24"/>
                <w:lang w:val="en-US"/>
              </w:rPr>
              <w:t>1</w:t>
            </w:r>
          </w:p>
        </w:tc>
        <w:tc>
          <w:tcPr>
            <w:tcW w:w="0" w:type="auto"/>
          </w:tcPr>
          <w:p w14:paraId="5FC7D925" w14:textId="77777777" w:rsidR="00EF1162" w:rsidRDefault="00EF1162" w:rsidP="008C73E7">
            <w:pPr>
              <w:pStyle w:val="Body"/>
            </w:pPr>
            <w:r>
              <w:rPr>
                <w:rFonts w:ascii="Times New Roman" w:hAnsi="Times New Roman"/>
                <w:sz w:val="24"/>
                <w:szCs w:val="24"/>
                <w:lang w:val="en-US"/>
              </w:rPr>
              <w:t>Project Approval</w:t>
            </w:r>
          </w:p>
        </w:tc>
        <w:tc>
          <w:tcPr>
            <w:tcW w:w="0" w:type="auto"/>
          </w:tcPr>
          <w:p w14:paraId="10E254BC" w14:textId="3E617216" w:rsidR="00EF1162" w:rsidRDefault="00EF1162" w:rsidP="008C73E7">
            <w:pPr>
              <w:pStyle w:val="Body"/>
            </w:pPr>
            <w:r>
              <w:rPr>
                <w:rFonts w:ascii="Times New Roman" w:hAnsi="Times New Roman"/>
                <w:sz w:val="24"/>
                <w:szCs w:val="24"/>
                <w:lang w:val="en-US"/>
              </w:rPr>
              <w:t>01/04/2</w:t>
            </w:r>
            <w:r w:rsidR="001E0C0B">
              <w:rPr>
                <w:rFonts w:ascii="Times New Roman" w:hAnsi="Times New Roman"/>
                <w:sz w:val="24"/>
                <w:szCs w:val="24"/>
                <w:lang w:val="en-US"/>
              </w:rPr>
              <w:t>4</w:t>
            </w:r>
          </w:p>
        </w:tc>
        <w:tc>
          <w:tcPr>
            <w:tcW w:w="0" w:type="auto"/>
          </w:tcPr>
          <w:p w14:paraId="55D9602D" w14:textId="7F8D1E8D" w:rsidR="00EF1162" w:rsidRDefault="00EF1162" w:rsidP="008C73E7">
            <w:pPr>
              <w:pStyle w:val="Body"/>
            </w:pPr>
            <w:r>
              <w:rPr>
                <w:rFonts w:ascii="Times New Roman" w:hAnsi="Times New Roman"/>
                <w:sz w:val="24"/>
                <w:szCs w:val="24"/>
                <w:lang w:val="en-US"/>
              </w:rPr>
              <w:t>11/04/2</w:t>
            </w:r>
            <w:r w:rsidR="001E0C0B">
              <w:rPr>
                <w:rFonts w:ascii="Times New Roman" w:hAnsi="Times New Roman"/>
                <w:sz w:val="24"/>
                <w:szCs w:val="24"/>
                <w:lang w:val="en-US"/>
              </w:rPr>
              <w:t>4</w:t>
            </w:r>
          </w:p>
        </w:tc>
        <w:tc>
          <w:tcPr>
            <w:tcW w:w="0" w:type="auto"/>
          </w:tcPr>
          <w:p w14:paraId="0F4B7AD0" w14:textId="614304C0" w:rsidR="00EF1162" w:rsidRDefault="00EF1162" w:rsidP="008C73E7">
            <w:pPr>
              <w:pStyle w:val="Body"/>
            </w:pPr>
            <w:r>
              <w:rPr>
                <w:rFonts w:ascii="Times New Roman" w:hAnsi="Times New Roman"/>
                <w:sz w:val="24"/>
                <w:szCs w:val="24"/>
                <w:lang w:val="en-US"/>
              </w:rPr>
              <w:t>08/04/2</w:t>
            </w:r>
            <w:r w:rsidR="001E0C0B">
              <w:rPr>
                <w:rFonts w:ascii="Times New Roman" w:hAnsi="Times New Roman"/>
                <w:sz w:val="24"/>
                <w:szCs w:val="24"/>
                <w:lang w:val="en-US"/>
              </w:rPr>
              <w:t>4</w:t>
            </w:r>
          </w:p>
        </w:tc>
        <w:tc>
          <w:tcPr>
            <w:tcW w:w="0" w:type="auto"/>
          </w:tcPr>
          <w:p w14:paraId="5DB33695" w14:textId="3F343EEB" w:rsidR="00EF1162" w:rsidRDefault="00EF1162" w:rsidP="008C73E7">
            <w:pPr>
              <w:pStyle w:val="Body"/>
            </w:pPr>
            <w:r>
              <w:rPr>
                <w:rFonts w:ascii="Times New Roman" w:hAnsi="Times New Roman"/>
                <w:sz w:val="24"/>
                <w:szCs w:val="24"/>
                <w:lang w:val="en-US"/>
              </w:rPr>
              <w:t>1</w:t>
            </w:r>
            <w:r w:rsidR="001E0C0B">
              <w:rPr>
                <w:rFonts w:ascii="Times New Roman" w:hAnsi="Times New Roman"/>
                <w:sz w:val="24"/>
                <w:szCs w:val="24"/>
                <w:lang w:val="en-US"/>
              </w:rPr>
              <w:t>0</w:t>
            </w:r>
            <w:r>
              <w:rPr>
                <w:rFonts w:ascii="Times New Roman" w:hAnsi="Times New Roman"/>
                <w:sz w:val="24"/>
                <w:szCs w:val="24"/>
                <w:lang w:val="en-US"/>
              </w:rPr>
              <w:t>/04/2</w:t>
            </w:r>
            <w:r w:rsidR="001E0C0B">
              <w:rPr>
                <w:rFonts w:ascii="Times New Roman" w:hAnsi="Times New Roman"/>
                <w:sz w:val="24"/>
                <w:szCs w:val="24"/>
                <w:lang w:val="en-US"/>
              </w:rPr>
              <w:t>4</w:t>
            </w:r>
          </w:p>
        </w:tc>
      </w:tr>
      <w:tr w:rsidR="0095634F" w14:paraId="237DB4B4" w14:textId="77777777" w:rsidTr="008C73E7">
        <w:trPr>
          <w:trHeight w:val="305"/>
        </w:trPr>
        <w:tc>
          <w:tcPr>
            <w:tcW w:w="0" w:type="auto"/>
          </w:tcPr>
          <w:p w14:paraId="36986CD2" w14:textId="479E8ACD"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T2</w:t>
            </w:r>
          </w:p>
        </w:tc>
        <w:tc>
          <w:tcPr>
            <w:tcW w:w="0" w:type="auto"/>
          </w:tcPr>
          <w:p w14:paraId="10937D33" w14:textId="048219AB"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Project Synopsis</w:t>
            </w:r>
          </w:p>
        </w:tc>
        <w:tc>
          <w:tcPr>
            <w:tcW w:w="0" w:type="auto"/>
          </w:tcPr>
          <w:p w14:paraId="0536B6E4" w14:textId="3737A1B6"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1</w:t>
            </w:r>
            <w:r w:rsidR="00A948BC">
              <w:rPr>
                <w:rFonts w:ascii="Times New Roman" w:hAnsi="Times New Roman"/>
                <w:sz w:val="24"/>
                <w:szCs w:val="24"/>
                <w:lang w:val="en-US"/>
              </w:rPr>
              <w:t>0</w:t>
            </w:r>
            <w:r>
              <w:rPr>
                <w:rFonts w:ascii="Times New Roman" w:hAnsi="Times New Roman"/>
                <w:sz w:val="24"/>
                <w:szCs w:val="24"/>
                <w:lang w:val="en-US"/>
              </w:rPr>
              <w:t>/04/24</w:t>
            </w:r>
          </w:p>
        </w:tc>
        <w:tc>
          <w:tcPr>
            <w:tcW w:w="0" w:type="auto"/>
          </w:tcPr>
          <w:p w14:paraId="1F13067F" w14:textId="760675E9"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1</w:t>
            </w:r>
            <w:r w:rsidR="00A948BC">
              <w:rPr>
                <w:rFonts w:ascii="Times New Roman" w:hAnsi="Times New Roman"/>
                <w:sz w:val="24"/>
                <w:szCs w:val="24"/>
                <w:lang w:val="en-US"/>
              </w:rPr>
              <w:t>7</w:t>
            </w:r>
            <w:r>
              <w:rPr>
                <w:rFonts w:ascii="Times New Roman" w:hAnsi="Times New Roman"/>
                <w:sz w:val="24"/>
                <w:szCs w:val="24"/>
                <w:lang w:val="en-US"/>
              </w:rPr>
              <w:t>/04/24</w:t>
            </w:r>
          </w:p>
        </w:tc>
        <w:tc>
          <w:tcPr>
            <w:tcW w:w="0" w:type="auto"/>
          </w:tcPr>
          <w:p w14:paraId="37ECFC6C" w14:textId="66D71534"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10/04/24</w:t>
            </w:r>
          </w:p>
        </w:tc>
        <w:tc>
          <w:tcPr>
            <w:tcW w:w="0" w:type="auto"/>
          </w:tcPr>
          <w:p w14:paraId="199C7D40" w14:textId="50741038"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1</w:t>
            </w:r>
            <w:r w:rsidR="00A948BC">
              <w:rPr>
                <w:rFonts w:ascii="Times New Roman" w:hAnsi="Times New Roman"/>
                <w:sz w:val="24"/>
                <w:szCs w:val="24"/>
                <w:lang w:val="en-US"/>
              </w:rPr>
              <w:t>5</w:t>
            </w:r>
            <w:r>
              <w:rPr>
                <w:rFonts w:ascii="Times New Roman" w:hAnsi="Times New Roman"/>
                <w:sz w:val="24"/>
                <w:szCs w:val="24"/>
                <w:lang w:val="en-US"/>
              </w:rPr>
              <w:t>/04/24</w:t>
            </w:r>
          </w:p>
        </w:tc>
      </w:tr>
      <w:tr w:rsidR="00EF1162" w14:paraId="0F40EF4D" w14:textId="77777777" w:rsidTr="008C73E7">
        <w:trPr>
          <w:trHeight w:val="605"/>
        </w:trPr>
        <w:tc>
          <w:tcPr>
            <w:tcW w:w="0" w:type="auto"/>
          </w:tcPr>
          <w:p w14:paraId="5B8B0BA2" w14:textId="77777777" w:rsidR="00EF1162" w:rsidRDefault="00EF1162" w:rsidP="008C73E7">
            <w:pPr>
              <w:pStyle w:val="Body"/>
            </w:pPr>
            <w:r>
              <w:rPr>
                <w:rFonts w:ascii="Times New Roman" w:hAnsi="Times New Roman"/>
                <w:sz w:val="24"/>
                <w:szCs w:val="24"/>
                <w:lang w:val="en-US"/>
              </w:rPr>
              <w:t>T3</w:t>
            </w:r>
          </w:p>
        </w:tc>
        <w:tc>
          <w:tcPr>
            <w:tcW w:w="0" w:type="auto"/>
          </w:tcPr>
          <w:p w14:paraId="004A2FCE" w14:textId="77777777" w:rsidR="00EF1162" w:rsidRDefault="00EF1162" w:rsidP="008C73E7">
            <w:pPr>
              <w:pStyle w:val="Body"/>
            </w:pPr>
            <w:r>
              <w:rPr>
                <w:rFonts w:ascii="Times New Roman" w:hAnsi="Times New Roman"/>
                <w:sz w:val="24"/>
                <w:szCs w:val="24"/>
                <w:lang w:val="en-US"/>
              </w:rPr>
              <w:t>Chapter-1: Introduction</w:t>
            </w:r>
          </w:p>
        </w:tc>
        <w:tc>
          <w:tcPr>
            <w:tcW w:w="0" w:type="auto"/>
          </w:tcPr>
          <w:p w14:paraId="39189F2B" w14:textId="4EF29306" w:rsidR="00EF1162" w:rsidRDefault="00EF1162" w:rsidP="008C73E7">
            <w:pPr>
              <w:pStyle w:val="Body"/>
            </w:pPr>
            <w:r>
              <w:rPr>
                <w:rFonts w:ascii="Times New Roman" w:hAnsi="Times New Roman"/>
                <w:sz w:val="24"/>
                <w:szCs w:val="24"/>
                <w:lang w:val="en-US"/>
              </w:rPr>
              <w:t>17/04/2</w:t>
            </w:r>
            <w:r w:rsidR="001E0C0B">
              <w:rPr>
                <w:rFonts w:ascii="Times New Roman" w:hAnsi="Times New Roman"/>
                <w:sz w:val="24"/>
                <w:szCs w:val="24"/>
                <w:lang w:val="en-US"/>
              </w:rPr>
              <w:t>4</w:t>
            </w:r>
          </w:p>
        </w:tc>
        <w:tc>
          <w:tcPr>
            <w:tcW w:w="0" w:type="auto"/>
          </w:tcPr>
          <w:p w14:paraId="009F0A58" w14:textId="480279BE" w:rsidR="00EF1162" w:rsidRDefault="00A948BC" w:rsidP="008C73E7">
            <w:pPr>
              <w:pStyle w:val="Body"/>
            </w:pPr>
            <w:r>
              <w:rPr>
                <w:rFonts w:ascii="Times New Roman" w:hAnsi="Times New Roman"/>
                <w:sz w:val="24"/>
                <w:szCs w:val="24"/>
                <w:lang w:val="en-US"/>
              </w:rPr>
              <w:t>20</w:t>
            </w:r>
            <w:r w:rsidR="00EF1162">
              <w:rPr>
                <w:rFonts w:ascii="Times New Roman" w:hAnsi="Times New Roman"/>
                <w:sz w:val="24"/>
                <w:szCs w:val="24"/>
                <w:lang w:val="en-US"/>
              </w:rPr>
              <w:t>/04/2</w:t>
            </w:r>
            <w:r w:rsidR="001E0C0B">
              <w:rPr>
                <w:rFonts w:ascii="Times New Roman" w:hAnsi="Times New Roman"/>
                <w:sz w:val="24"/>
                <w:szCs w:val="24"/>
                <w:lang w:val="en-US"/>
              </w:rPr>
              <w:t>4</w:t>
            </w:r>
          </w:p>
        </w:tc>
        <w:tc>
          <w:tcPr>
            <w:tcW w:w="0" w:type="auto"/>
          </w:tcPr>
          <w:p w14:paraId="705C8C09" w14:textId="427CDA1C" w:rsidR="00EF1162" w:rsidRDefault="00EF1162" w:rsidP="008C73E7">
            <w:pPr>
              <w:pStyle w:val="Body"/>
            </w:pPr>
            <w:r>
              <w:rPr>
                <w:rFonts w:ascii="Times New Roman" w:hAnsi="Times New Roman"/>
                <w:sz w:val="24"/>
                <w:szCs w:val="24"/>
                <w:lang w:val="en-US"/>
              </w:rPr>
              <w:t>1</w:t>
            </w:r>
            <w:r w:rsidR="00A948BC">
              <w:rPr>
                <w:rFonts w:ascii="Times New Roman" w:hAnsi="Times New Roman"/>
                <w:sz w:val="24"/>
                <w:szCs w:val="24"/>
                <w:lang w:val="en-US"/>
              </w:rPr>
              <w:t>6</w:t>
            </w:r>
            <w:r>
              <w:rPr>
                <w:rFonts w:ascii="Times New Roman" w:hAnsi="Times New Roman"/>
                <w:sz w:val="24"/>
                <w:szCs w:val="24"/>
                <w:lang w:val="en-US"/>
              </w:rPr>
              <w:t>/04/2</w:t>
            </w:r>
            <w:r w:rsidR="001E0C0B">
              <w:rPr>
                <w:rFonts w:ascii="Times New Roman" w:hAnsi="Times New Roman"/>
                <w:sz w:val="24"/>
                <w:szCs w:val="24"/>
                <w:lang w:val="en-US"/>
              </w:rPr>
              <w:t>4</w:t>
            </w:r>
          </w:p>
        </w:tc>
        <w:tc>
          <w:tcPr>
            <w:tcW w:w="0" w:type="auto"/>
          </w:tcPr>
          <w:p w14:paraId="29752CB5" w14:textId="7D4ADE6A" w:rsidR="00EF1162" w:rsidRDefault="00EF1162" w:rsidP="008C73E7">
            <w:pPr>
              <w:pStyle w:val="Body"/>
            </w:pPr>
            <w:r>
              <w:rPr>
                <w:rFonts w:ascii="Times New Roman" w:hAnsi="Times New Roman"/>
                <w:sz w:val="24"/>
                <w:szCs w:val="24"/>
                <w:lang w:val="en-US"/>
              </w:rPr>
              <w:t>1</w:t>
            </w:r>
            <w:r w:rsidR="00A948BC">
              <w:rPr>
                <w:rFonts w:ascii="Times New Roman" w:hAnsi="Times New Roman"/>
                <w:sz w:val="24"/>
                <w:szCs w:val="24"/>
                <w:lang w:val="en-US"/>
              </w:rPr>
              <w:t>8</w:t>
            </w:r>
            <w:r>
              <w:rPr>
                <w:rFonts w:ascii="Times New Roman" w:hAnsi="Times New Roman"/>
                <w:sz w:val="24"/>
                <w:szCs w:val="24"/>
                <w:lang w:val="en-US"/>
              </w:rPr>
              <w:t>/04/2</w:t>
            </w:r>
            <w:r w:rsidR="001E0C0B">
              <w:rPr>
                <w:rFonts w:ascii="Times New Roman" w:hAnsi="Times New Roman"/>
                <w:sz w:val="24"/>
                <w:szCs w:val="24"/>
                <w:lang w:val="en-US"/>
              </w:rPr>
              <w:t>4</w:t>
            </w:r>
          </w:p>
        </w:tc>
      </w:tr>
      <w:tr w:rsidR="00EF1162" w14:paraId="28E97D69" w14:textId="77777777" w:rsidTr="008C73E7">
        <w:trPr>
          <w:trHeight w:val="605"/>
        </w:trPr>
        <w:tc>
          <w:tcPr>
            <w:tcW w:w="0" w:type="auto"/>
          </w:tcPr>
          <w:p w14:paraId="492924C1" w14:textId="77777777" w:rsidR="00EF1162" w:rsidRDefault="00EF1162" w:rsidP="008C73E7">
            <w:pPr>
              <w:pStyle w:val="Body"/>
            </w:pPr>
            <w:r>
              <w:rPr>
                <w:rFonts w:ascii="Times New Roman" w:hAnsi="Times New Roman"/>
                <w:sz w:val="24"/>
                <w:szCs w:val="24"/>
                <w:lang w:val="en-US"/>
              </w:rPr>
              <w:t>T4</w:t>
            </w:r>
          </w:p>
        </w:tc>
        <w:tc>
          <w:tcPr>
            <w:tcW w:w="0" w:type="auto"/>
          </w:tcPr>
          <w:p w14:paraId="4A73DA67" w14:textId="77777777" w:rsidR="00EF1162" w:rsidRDefault="00EF1162" w:rsidP="008C73E7">
            <w:pPr>
              <w:pStyle w:val="Body"/>
            </w:pPr>
            <w:r>
              <w:rPr>
                <w:rFonts w:ascii="Times New Roman" w:hAnsi="Times New Roman"/>
                <w:sz w:val="24"/>
                <w:szCs w:val="24"/>
                <w:lang w:val="en-US"/>
              </w:rPr>
              <w:t>Chapter-2: Survey of Technology</w:t>
            </w:r>
          </w:p>
        </w:tc>
        <w:tc>
          <w:tcPr>
            <w:tcW w:w="0" w:type="auto"/>
          </w:tcPr>
          <w:p w14:paraId="598E7689" w14:textId="024A1FFB" w:rsidR="00EF1162" w:rsidRDefault="00EF1162" w:rsidP="008C73E7">
            <w:pPr>
              <w:pStyle w:val="Body"/>
            </w:pPr>
            <w:r>
              <w:rPr>
                <w:rFonts w:ascii="Times New Roman" w:hAnsi="Times New Roman"/>
                <w:sz w:val="24"/>
                <w:szCs w:val="24"/>
                <w:lang w:val="en-US"/>
              </w:rPr>
              <w:t>20/04/2</w:t>
            </w:r>
            <w:r w:rsidR="001E0C0B">
              <w:rPr>
                <w:rFonts w:ascii="Times New Roman" w:hAnsi="Times New Roman"/>
                <w:sz w:val="24"/>
                <w:szCs w:val="24"/>
                <w:lang w:val="en-US"/>
              </w:rPr>
              <w:t>4</w:t>
            </w:r>
          </w:p>
        </w:tc>
        <w:tc>
          <w:tcPr>
            <w:tcW w:w="0" w:type="auto"/>
          </w:tcPr>
          <w:p w14:paraId="49664CCC" w14:textId="0640D01D" w:rsidR="00EF1162" w:rsidRDefault="00AB77DB" w:rsidP="008C73E7">
            <w:pPr>
              <w:pStyle w:val="Body"/>
            </w:pPr>
            <w:r>
              <w:rPr>
                <w:rFonts w:ascii="Times New Roman" w:hAnsi="Times New Roman"/>
                <w:sz w:val="24"/>
                <w:szCs w:val="24"/>
                <w:lang w:val="en-US"/>
              </w:rPr>
              <w:t>11</w:t>
            </w:r>
            <w:r w:rsidR="00EF1162">
              <w:rPr>
                <w:rFonts w:ascii="Times New Roman" w:hAnsi="Times New Roman"/>
                <w:sz w:val="24"/>
                <w:szCs w:val="24"/>
                <w:lang w:val="en-US"/>
              </w:rPr>
              <w:t>/0</w:t>
            </w:r>
            <w:r>
              <w:rPr>
                <w:rFonts w:ascii="Times New Roman" w:hAnsi="Times New Roman"/>
                <w:sz w:val="24"/>
                <w:szCs w:val="24"/>
                <w:lang w:val="en-US"/>
              </w:rPr>
              <w:t>6</w:t>
            </w:r>
            <w:r w:rsidR="00EF1162">
              <w:rPr>
                <w:rFonts w:ascii="Times New Roman" w:hAnsi="Times New Roman"/>
                <w:sz w:val="24"/>
                <w:szCs w:val="24"/>
                <w:lang w:val="en-US"/>
              </w:rPr>
              <w:t>/2</w:t>
            </w:r>
            <w:r w:rsidR="001E0C0B">
              <w:rPr>
                <w:rFonts w:ascii="Times New Roman" w:hAnsi="Times New Roman"/>
                <w:sz w:val="24"/>
                <w:szCs w:val="24"/>
                <w:lang w:val="en-US"/>
              </w:rPr>
              <w:t>4</w:t>
            </w:r>
          </w:p>
        </w:tc>
        <w:tc>
          <w:tcPr>
            <w:tcW w:w="0" w:type="auto"/>
          </w:tcPr>
          <w:p w14:paraId="749CFE94" w14:textId="07B22AEB" w:rsidR="00EF1162" w:rsidRDefault="00EF1162" w:rsidP="008C73E7">
            <w:pPr>
              <w:pStyle w:val="Body"/>
            </w:pPr>
            <w:r>
              <w:rPr>
                <w:rFonts w:ascii="Times New Roman" w:hAnsi="Times New Roman"/>
                <w:sz w:val="24"/>
                <w:szCs w:val="24"/>
                <w:lang w:val="en-US"/>
              </w:rPr>
              <w:t>2</w:t>
            </w:r>
            <w:r w:rsidR="00A948BC">
              <w:rPr>
                <w:rFonts w:ascii="Times New Roman" w:hAnsi="Times New Roman"/>
                <w:sz w:val="24"/>
                <w:szCs w:val="24"/>
                <w:lang w:val="en-US"/>
              </w:rPr>
              <w:t>1</w:t>
            </w:r>
            <w:r>
              <w:rPr>
                <w:rFonts w:ascii="Times New Roman" w:hAnsi="Times New Roman"/>
                <w:sz w:val="24"/>
                <w:szCs w:val="24"/>
                <w:lang w:val="en-US"/>
              </w:rPr>
              <w:t>/04/2</w:t>
            </w:r>
            <w:r w:rsidR="001E0C0B">
              <w:rPr>
                <w:rFonts w:ascii="Times New Roman" w:hAnsi="Times New Roman"/>
                <w:sz w:val="24"/>
                <w:szCs w:val="24"/>
                <w:lang w:val="en-US"/>
              </w:rPr>
              <w:t>4</w:t>
            </w:r>
          </w:p>
        </w:tc>
        <w:tc>
          <w:tcPr>
            <w:tcW w:w="0" w:type="auto"/>
          </w:tcPr>
          <w:p w14:paraId="45DF771D" w14:textId="1AE3829F" w:rsidR="00EF1162" w:rsidRDefault="00AB77DB" w:rsidP="008C73E7">
            <w:pPr>
              <w:pStyle w:val="Body"/>
            </w:pPr>
            <w:r>
              <w:rPr>
                <w:rFonts w:ascii="Times New Roman" w:hAnsi="Times New Roman"/>
                <w:sz w:val="24"/>
                <w:szCs w:val="24"/>
                <w:lang w:val="en-US"/>
              </w:rPr>
              <w:t>11/06/24</w:t>
            </w:r>
            <w:r w:rsidR="001E0C0B">
              <w:rPr>
                <w:rFonts w:ascii="Times New Roman" w:hAnsi="Times New Roman"/>
                <w:sz w:val="24"/>
                <w:szCs w:val="24"/>
                <w:lang w:val="en-US"/>
              </w:rPr>
              <w:t xml:space="preserve"> </w:t>
            </w:r>
          </w:p>
        </w:tc>
      </w:tr>
      <w:tr w:rsidR="00EF1162" w14:paraId="66B33019" w14:textId="77777777" w:rsidTr="008C73E7">
        <w:trPr>
          <w:trHeight w:val="1505"/>
        </w:trPr>
        <w:tc>
          <w:tcPr>
            <w:tcW w:w="0" w:type="auto"/>
          </w:tcPr>
          <w:p w14:paraId="207CF1E0" w14:textId="77777777" w:rsidR="00EF1162" w:rsidRDefault="00EF1162" w:rsidP="008C73E7">
            <w:pPr>
              <w:pStyle w:val="Body"/>
            </w:pPr>
            <w:r>
              <w:rPr>
                <w:rFonts w:ascii="Times New Roman" w:hAnsi="Times New Roman"/>
                <w:sz w:val="24"/>
                <w:szCs w:val="24"/>
                <w:lang w:val="en-US"/>
              </w:rPr>
              <w:t>T5</w:t>
            </w:r>
          </w:p>
        </w:tc>
        <w:tc>
          <w:tcPr>
            <w:tcW w:w="0" w:type="auto"/>
          </w:tcPr>
          <w:p w14:paraId="7457D1D9" w14:textId="77777777" w:rsidR="00EF1162" w:rsidRDefault="00EF1162" w:rsidP="008C73E7">
            <w:pPr>
              <w:pStyle w:val="Body"/>
              <w:rPr>
                <w:rFonts w:ascii="Times New Roman" w:eastAsia="Times New Roman" w:hAnsi="Times New Roman" w:cs="Times New Roman"/>
                <w:sz w:val="24"/>
                <w:szCs w:val="24"/>
              </w:rPr>
            </w:pPr>
            <w:r>
              <w:rPr>
                <w:rFonts w:ascii="Times New Roman" w:hAnsi="Times New Roman"/>
                <w:sz w:val="24"/>
                <w:szCs w:val="24"/>
                <w:lang w:val="en-US"/>
              </w:rPr>
              <w:t>Chapter-3: Requirement Analysis</w:t>
            </w:r>
          </w:p>
          <w:p w14:paraId="681A69DD" w14:textId="77777777" w:rsidR="00EF1162" w:rsidRDefault="00EF1162" w:rsidP="008C73E7">
            <w:pPr>
              <w:pStyle w:val="Body"/>
              <w:rPr>
                <w:rFonts w:ascii="Times New Roman" w:eastAsia="Times New Roman" w:hAnsi="Times New Roman" w:cs="Times New Roman"/>
                <w:sz w:val="24"/>
                <w:szCs w:val="24"/>
              </w:rPr>
            </w:pPr>
            <w:r>
              <w:rPr>
                <w:rFonts w:ascii="Times New Roman" w:hAnsi="Times New Roman"/>
                <w:sz w:val="24"/>
                <w:szCs w:val="24"/>
                <w:lang w:val="en-US"/>
              </w:rPr>
              <w:t>3.1 Problem Definition</w:t>
            </w:r>
          </w:p>
          <w:p w14:paraId="585C4330" w14:textId="77777777" w:rsidR="00EF1162" w:rsidRDefault="00EF1162" w:rsidP="008C73E7">
            <w:pPr>
              <w:pStyle w:val="Body"/>
            </w:pPr>
            <w:r>
              <w:rPr>
                <w:rFonts w:ascii="Times New Roman" w:hAnsi="Times New Roman"/>
                <w:sz w:val="24"/>
                <w:szCs w:val="24"/>
                <w:lang w:val="en-US"/>
              </w:rPr>
              <w:t>3.2 Requirement Specification</w:t>
            </w:r>
          </w:p>
        </w:tc>
        <w:tc>
          <w:tcPr>
            <w:tcW w:w="0" w:type="auto"/>
          </w:tcPr>
          <w:p w14:paraId="668A6499" w14:textId="1C34371F" w:rsidR="00EF1162" w:rsidRDefault="00EF1162" w:rsidP="008C73E7">
            <w:pPr>
              <w:pStyle w:val="Body"/>
            </w:pPr>
            <w:r>
              <w:rPr>
                <w:rFonts w:ascii="Times New Roman" w:hAnsi="Times New Roman"/>
                <w:sz w:val="24"/>
                <w:szCs w:val="24"/>
                <w:lang w:val="en-US"/>
              </w:rPr>
              <w:t>30/04/2</w:t>
            </w:r>
            <w:r w:rsidR="001E0C0B">
              <w:rPr>
                <w:rFonts w:ascii="Times New Roman" w:hAnsi="Times New Roman"/>
                <w:sz w:val="24"/>
                <w:szCs w:val="24"/>
                <w:lang w:val="en-US"/>
              </w:rPr>
              <w:t>4</w:t>
            </w:r>
          </w:p>
        </w:tc>
        <w:tc>
          <w:tcPr>
            <w:tcW w:w="0" w:type="auto"/>
          </w:tcPr>
          <w:p w14:paraId="66422B74" w14:textId="68238F00" w:rsidR="00EF1162" w:rsidRDefault="00EF1162" w:rsidP="008C73E7">
            <w:pPr>
              <w:pStyle w:val="Body"/>
            </w:pPr>
            <w:r>
              <w:rPr>
                <w:rFonts w:ascii="Times New Roman" w:hAnsi="Times New Roman"/>
                <w:sz w:val="24"/>
                <w:szCs w:val="24"/>
                <w:lang w:val="en-US"/>
              </w:rPr>
              <w:t>19/06/2</w:t>
            </w:r>
            <w:r w:rsidR="00AB77DB">
              <w:rPr>
                <w:rFonts w:ascii="Times New Roman" w:hAnsi="Times New Roman"/>
                <w:sz w:val="24"/>
                <w:szCs w:val="24"/>
                <w:lang w:val="en-US"/>
              </w:rPr>
              <w:t>4</w:t>
            </w:r>
          </w:p>
        </w:tc>
        <w:tc>
          <w:tcPr>
            <w:tcW w:w="0" w:type="auto"/>
          </w:tcPr>
          <w:p w14:paraId="1389F43C" w14:textId="43EF4AEE" w:rsidR="00EF1162" w:rsidRDefault="00EF1162" w:rsidP="008C73E7">
            <w:pPr>
              <w:pStyle w:val="Body"/>
            </w:pPr>
            <w:r>
              <w:rPr>
                <w:rFonts w:ascii="Times New Roman" w:hAnsi="Times New Roman"/>
                <w:sz w:val="24"/>
                <w:szCs w:val="24"/>
                <w:lang w:val="en-US"/>
              </w:rPr>
              <w:t>1</w:t>
            </w:r>
            <w:r w:rsidR="00AB77DB">
              <w:rPr>
                <w:rFonts w:ascii="Times New Roman" w:hAnsi="Times New Roman"/>
                <w:sz w:val="24"/>
                <w:szCs w:val="24"/>
                <w:lang w:val="en-US"/>
              </w:rPr>
              <w:t>3</w:t>
            </w:r>
            <w:r>
              <w:rPr>
                <w:rFonts w:ascii="Times New Roman" w:hAnsi="Times New Roman"/>
                <w:sz w:val="24"/>
                <w:szCs w:val="24"/>
                <w:lang w:val="en-US"/>
              </w:rPr>
              <w:t>/06/2</w:t>
            </w:r>
            <w:r w:rsidR="00AB77DB">
              <w:rPr>
                <w:rFonts w:ascii="Times New Roman" w:hAnsi="Times New Roman"/>
                <w:sz w:val="24"/>
                <w:szCs w:val="24"/>
                <w:lang w:val="en-US"/>
              </w:rPr>
              <w:t>4</w:t>
            </w:r>
          </w:p>
        </w:tc>
        <w:tc>
          <w:tcPr>
            <w:tcW w:w="0" w:type="auto"/>
          </w:tcPr>
          <w:p w14:paraId="2E6B5546" w14:textId="205E3788" w:rsidR="00EF1162" w:rsidRDefault="00EF1162" w:rsidP="008C73E7">
            <w:pPr>
              <w:pStyle w:val="Body"/>
            </w:pPr>
            <w:r>
              <w:rPr>
                <w:rFonts w:ascii="Times New Roman" w:hAnsi="Times New Roman"/>
                <w:sz w:val="24"/>
                <w:szCs w:val="24"/>
                <w:lang w:val="en-US"/>
              </w:rPr>
              <w:t>1</w:t>
            </w:r>
            <w:r w:rsidR="001E0C0B">
              <w:rPr>
                <w:rFonts w:ascii="Times New Roman" w:hAnsi="Times New Roman"/>
                <w:sz w:val="24"/>
                <w:szCs w:val="24"/>
                <w:lang w:val="en-US"/>
              </w:rPr>
              <w:t>8</w:t>
            </w:r>
            <w:r>
              <w:rPr>
                <w:rFonts w:ascii="Times New Roman" w:hAnsi="Times New Roman"/>
                <w:sz w:val="24"/>
                <w:szCs w:val="24"/>
                <w:lang w:val="en-US"/>
              </w:rPr>
              <w:t>/0</w:t>
            </w:r>
            <w:r w:rsidR="001E0C0B">
              <w:rPr>
                <w:rFonts w:ascii="Times New Roman" w:hAnsi="Times New Roman"/>
                <w:sz w:val="24"/>
                <w:szCs w:val="24"/>
                <w:lang w:val="en-US"/>
              </w:rPr>
              <w:t>6</w:t>
            </w:r>
            <w:r>
              <w:rPr>
                <w:rFonts w:ascii="Times New Roman" w:hAnsi="Times New Roman"/>
                <w:sz w:val="24"/>
                <w:szCs w:val="24"/>
                <w:lang w:val="en-US"/>
              </w:rPr>
              <w:t>/2</w:t>
            </w:r>
            <w:r w:rsidR="001E0C0B">
              <w:rPr>
                <w:rFonts w:ascii="Times New Roman" w:hAnsi="Times New Roman"/>
                <w:sz w:val="24"/>
                <w:szCs w:val="24"/>
                <w:lang w:val="en-US"/>
              </w:rPr>
              <w:t>4</w:t>
            </w:r>
          </w:p>
        </w:tc>
      </w:tr>
      <w:tr w:rsidR="006B30C6" w14:paraId="71C0D688" w14:textId="77777777" w:rsidTr="006B30C6">
        <w:trPr>
          <w:trHeight w:val="476"/>
        </w:trPr>
        <w:tc>
          <w:tcPr>
            <w:tcW w:w="0" w:type="auto"/>
          </w:tcPr>
          <w:p w14:paraId="3BDF166F" w14:textId="2FBB95E1" w:rsidR="00EF1162" w:rsidRDefault="00EF1162" w:rsidP="008C73E7">
            <w:pPr>
              <w:pStyle w:val="Body"/>
            </w:pPr>
            <w:r>
              <w:rPr>
                <w:rFonts w:ascii="Times New Roman" w:hAnsi="Times New Roman"/>
                <w:sz w:val="24"/>
                <w:szCs w:val="24"/>
              </w:rPr>
              <w:t>T</w:t>
            </w:r>
            <w:r w:rsidR="006B30C6">
              <w:rPr>
                <w:rFonts w:ascii="Times New Roman" w:hAnsi="Times New Roman"/>
                <w:sz w:val="24"/>
                <w:szCs w:val="24"/>
              </w:rPr>
              <w:t>6</w:t>
            </w:r>
          </w:p>
          <w:p w14:paraId="786C670E" w14:textId="77777777" w:rsidR="00EF1162" w:rsidRDefault="00EF1162" w:rsidP="008C73E7">
            <w:pPr>
              <w:pStyle w:val="Body"/>
            </w:pPr>
          </w:p>
        </w:tc>
        <w:tc>
          <w:tcPr>
            <w:tcW w:w="0" w:type="auto"/>
          </w:tcPr>
          <w:p w14:paraId="71BA6FE8" w14:textId="4137E5B5" w:rsidR="00EF1162" w:rsidRDefault="00EF1162" w:rsidP="008C73E7">
            <w:pPr>
              <w:pStyle w:val="Body"/>
            </w:pPr>
            <w:r>
              <w:rPr>
                <w:rFonts w:ascii="Times New Roman" w:hAnsi="Times New Roman"/>
                <w:sz w:val="24"/>
                <w:szCs w:val="24"/>
                <w:lang w:val="en-US"/>
              </w:rPr>
              <w:t xml:space="preserve"> ER Diagram</w:t>
            </w:r>
          </w:p>
        </w:tc>
        <w:tc>
          <w:tcPr>
            <w:tcW w:w="0" w:type="auto"/>
          </w:tcPr>
          <w:p w14:paraId="1863FFCF" w14:textId="20D1A698" w:rsidR="00EF1162" w:rsidRDefault="00AB77DB" w:rsidP="008C73E7">
            <w:pPr>
              <w:pStyle w:val="Body"/>
            </w:pPr>
            <w:r>
              <w:rPr>
                <w:rFonts w:ascii="Times New Roman" w:hAnsi="Times New Roman"/>
                <w:sz w:val="24"/>
                <w:szCs w:val="24"/>
                <w:lang w:val="en-US"/>
              </w:rPr>
              <w:t>20</w:t>
            </w:r>
            <w:r w:rsidR="00EF1162">
              <w:rPr>
                <w:rFonts w:ascii="Times New Roman" w:hAnsi="Times New Roman"/>
                <w:sz w:val="24"/>
                <w:szCs w:val="24"/>
                <w:lang w:val="en-US"/>
              </w:rPr>
              <w:t>/0</w:t>
            </w:r>
            <w:r>
              <w:rPr>
                <w:rFonts w:ascii="Times New Roman" w:hAnsi="Times New Roman"/>
                <w:sz w:val="24"/>
                <w:szCs w:val="24"/>
                <w:lang w:val="en-US"/>
              </w:rPr>
              <w:t>6</w:t>
            </w:r>
            <w:r w:rsidR="00EF1162">
              <w:rPr>
                <w:rFonts w:ascii="Times New Roman" w:hAnsi="Times New Roman"/>
                <w:sz w:val="24"/>
                <w:szCs w:val="24"/>
                <w:lang w:val="en-US"/>
              </w:rPr>
              <w:t>/2</w:t>
            </w:r>
            <w:r>
              <w:rPr>
                <w:rFonts w:ascii="Times New Roman" w:hAnsi="Times New Roman"/>
                <w:sz w:val="24"/>
                <w:szCs w:val="24"/>
                <w:lang w:val="en-US"/>
              </w:rPr>
              <w:t>4</w:t>
            </w:r>
          </w:p>
        </w:tc>
        <w:tc>
          <w:tcPr>
            <w:tcW w:w="0" w:type="auto"/>
          </w:tcPr>
          <w:p w14:paraId="4F596AA9" w14:textId="668D0D04" w:rsidR="00EF1162" w:rsidRDefault="00EF1162" w:rsidP="008C73E7">
            <w:pPr>
              <w:pStyle w:val="Body"/>
            </w:pPr>
            <w:r>
              <w:rPr>
                <w:rFonts w:ascii="Times New Roman" w:hAnsi="Times New Roman"/>
                <w:sz w:val="24"/>
                <w:szCs w:val="24"/>
                <w:lang w:val="en-US"/>
              </w:rPr>
              <w:t>21/07/2</w:t>
            </w:r>
            <w:r w:rsidR="00AB77DB">
              <w:rPr>
                <w:rFonts w:ascii="Times New Roman" w:hAnsi="Times New Roman"/>
                <w:sz w:val="24"/>
                <w:szCs w:val="24"/>
                <w:lang w:val="en-US"/>
              </w:rPr>
              <w:t>4</w:t>
            </w:r>
          </w:p>
        </w:tc>
        <w:tc>
          <w:tcPr>
            <w:tcW w:w="0" w:type="auto"/>
          </w:tcPr>
          <w:p w14:paraId="345DB3A8" w14:textId="1F2D6A84" w:rsidR="00EF1162" w:rsidRDefault="00AB77DB" w:rsidP="008C73E7">
            <w:pPr>
              <w:pStyle w:val="Body"/>
            </w:pPr>
            <w:r>
              <w:rPr>
                <w:rFonts w:ascii="Times New Roman" w:hAnsi="Times New Roman"/>
                <w:sz w:val="24"/>
                <w:szCs w:val="24"/>
                <w:lang w:val="en-US"/>
              </w:rPr>
              <w:t>20</w:t>
            </w:r>
            <w:r w:rsidR="00EF1162">
              <w:rPr>
                <w:rFonts w:ascii="Times New Roman" w:hAnsi="Times New Roman"/>
                <w:sz w:val="24"/>
                <w:szCs w:val="24"/>
                <w:lang w:val="en-US"/>
              </w:rPr>
              <w:t>/0</w:t>
            </w:r>
            <w:r>
              <w:rPr>
                <w:rFonts w:ascii="Times New Roman" w:hAnsi="Times New Roman"/>
                <w:sz w:val="24"/>
                <w:szCs w:val="24"/>
                <w:lang w:val="en-US"/>
              </w:rPr>
              <w:t>6</w:t>
            </w:r>
            <w:r w:rsidR="00EF1162">
              <w:rPr>
                <w:rFonts w:ascii="Times New Roman" w:hAnsi="Times New Roman"/>
                <w:sz w:val="24"/>
                <w:szCs w:val="24"/>
                <w:lang w:val="en-US"/>
              </w:rPr>
              <w:t>/2</w:t>
            </w:r>
            <w:r>
              <w:rPr>
                <w:rFonts w:ascii="Times New Roman" w:hAnsi="Times New Roman"/>
                <w:sz w:val="24"/>
                <w:szCs w:val="24"/>
                <w:lang w:val="en-US"/>
              </w:rPr>
              <w:t>4</w:t>
            </w:r>
          </w:p>
        </w:tc>
        <w:tc>
          <w:tcPr>
            <w:tcW w:w="0" w:type="auto"/>
          </w:tcPr>
          <w:p w14:paraId="09C1FAD8" w14:textId="1D459413" w:rsidR="00EF1162" w:rsidRDefault="00EF1162" w:rsidP="008C73E7">
            <w:pPr>
              <w:pStyle w:val="Body"/>
            </w:pPr>
            <w:r>
              <w:rPr>
                <w:rFonts w:ascii="Times New Roman" w:hAnsi="Times New Roman"/>
                <w:sz w:val="24"/>
                <w:szCs w:val="24"/>
                <w:lang w:val="en-US"/>
              </w:rPr>
              <w:t>0</w:t>
            </w:r>
            <w:r w:rsidR="001E0C0B">
              <w:rPr>
                <w:rFonts w:ascii="Times New Roman" w:hAnsi="Times New Roman"/>
                <w:sz w:val="24"/>
                <w:szCs w:val="24"/>
                <w:lang w:val="en-US"/>
              </w:rPr>
              <w:t>6</w:t>
            </w:r>
            <w:r>
              <w:rPr>
                <w:rFonts w:ascii="Times New Roman" w:hAnsi="Times New Roman"/>
                <w:sz w:val="24"/>
                <w:szCs w:val="24"/>
                <w:lang w:val="en-US"/>
              </w:rPr>
              <w:t>/0</w:t>
            </w:r>
            <w:r w:rsidR="001E0C0B">
              <w:rPr>
                <w:rFonts w:ascii="Times New Roman" w:hAnsi="Times New Roman"/>
                <w:sz w:val="24"/>
                <w:szCs w:val="24"/>
                <w:lang w:val="en-US"/>
              </w:rPr>
              <w:t>7</w:t>
            </w:r>
            <w:r>
              <w:rPr>
                <w:rFonts w:ascii="Times New Roman" w:hAnsi="Times New Roman"/>
                <w:sz w:val="24"/>
                <w:szCs w:val="24"/>
                <w:lang w:val="en-US"/>
              </w:rPr>
              <w:t>/2</w:t>
            </w:r>
            <w:r w:rsidR="001E0C0B">
              <w:rPr>
                <w:rFonts w:ascii="Times New Roman" w:hAnsi="Times New Roman"/>
                <w:sz w:val="24"/>
                <w:szCs w:val="24"/>
                <w:lang w:val="en-US"/>
              </w:rPr>
              <w:t>4</w:t>
            </w:r>
          </w:p>
        </w:tc>
      </w:tr>
      <w:tr w:rsidR="00AB77DB" w14:paraId="396CE435" w14:textId="77777777" w:rsidTr="006B30C6">
        <w:trPr>
          <w:trHeight w:val="386"/>
        </w:trPr>
        <w:tc>
          <w:tcPr>
            <w:tcW w:w="0" w:type="auto"/>
          </w:tcPr>
          <w:p w14:paraId="7BB118E1" w14:textId="051CFDDD" w:rsidR="00AB77DB" w:rsidRDefault="00AB77DB" w:rsidP="00AB77DB">
            <w:pPr>
              <w:pStyle w:val="Body"/>
              <w:rPr>
                <w:rFonts w:ascii="Times New Roman" w:hAnsi="Times New Roman"/>
                <w:sz w:val="24"/>
                <w:szCs w:val="24"/>
              </w:rPr>
            </w:pPr>
            <w:r>
              <w:rPr>
                <w:rFonts w:ascii="Times New Roman" w:hAnsi="Times New Roman"/>
                <w:sz w:val="24"/>
                <w:szCs w:val="24"/>
                <w:lang w:val="en-US"/>
              </w:rPr>
              <w:t>T7</w:t>
            </w:r>
          </w:p>
        </w:tc>
        <w:tc>
          <w:tcPr>
            <w:tcW w:w="0" w:type="auto"/>
          </w:tcPr>
          <w:p w14:paraId="54147CFA" w14:textId="4443A914" w:rsidR="00AB77DB" w:rsidRDefault="00AB77DB" w:rsidP="00AB77DB">
            <w:pPr>
              <w:pStyle w:val="Body"/>
              <w:rPr>
                <w:rFonts w:ascii="Times New Roman" w:hAnsi="Times New Roman"/>
                <w:sz w:val="24"/>
                <w:szCs w:val="24"/>
                <w:lang w:val="en-US"/>
              </w:rPr>
            </w:pPr>
            <w:r>
              <w:rPr>
                <w:rFonts w:ascii="Times New Roman" w:hAnsi="Times New Roman"/>
                <w:sz w:val="24"/>
                <w:szCs w:val="24"/>
                <w:lang w:val="en-US"/>
              </w:rPr>
              <w:t>Module Diagram</w:t>
            </w:r>
          </w:p>
        </w:tc>
        <w:tc>
          <w:tcPr>
            <w:tcW w:w="0" w:type="auto"/>
          </w:tcPr>
          <w:p w14:paraId="310B6BCC" w14:textId="3BDEBA79" w:rsidR="00AB77DB" w:rsidRDefault="00AB77DB" w:rsidP="00AB77DB">
            <w:pPr>
              <w:pStyle w:val="Body"/>
              <w:rPr>
                <w:rFonts w:ascii="Times New Roman" w:hAnsi="Times New Roman"/>
                <w:sz w:val="24"/>
                <w:szCs w:val="24"/>
                <w:lang w:val="en-US"/>
              </w:rPr>
            </w:pPr>
            <w:r>
              <w:rPr>
                <w:rFonts w:ascii="Times New Roman" w:hAnsi="Times New Roman"/>
                <w:sz w:val="24"/>
                <w:szCs w:val="24"/>
              </w:rPr>
              <w:t>0</w:t>
            </w:r>
            <w:r w:rsidR="004E79FF">
              <w:rPr>
                <w:rFonts w:ascii="Times New Roman" w:hAnsi="Times New Roman"/>
                <w:sz w:val="24"/>
                <w:szCs w:val="24"/>
              </w:rPr>
              <w:t>6</w:t>
            </w:r>
            <w:r>
              <w:rPr>
                <w:rFonts w:ascii="Times New Roman" w:hAnsi="Times New Roman"/>
                <w:sz w:val="24"/>
                <w:szCs w:val="24"/>
              </w:rPr>
              <w:t>/0</w:t>
            </w:r>
            <w:r w:rsidR="004E79FF">
              <w:rPr>
                <w:rFonts w:ascii="Times New Roman" w:hAnsi="Times New Roman"/>
                <w:sz w:val="24"/>
                <w:szCs w:val="24"/>
              </w:rPr>
              <w:t>7</w:t>
            </w:r>
            <w:r>
              <w:rPr>
                <w:rFonts w:ascii="Times New Roman" w:hAnsi="Times New Roman"/>
                <w:sz w:val="24"/>
                <w:szCs w:val="24"/>
              </w:rPr>
              <w:t>/2</w:t>
            </w:r>
            <w:r w:rsidR="004E79FF">
              <w:rPr>
                <w:rFonts w:ascii="Times New Roman" w:hAnsi="Times New Roman"/>
                <w:sz w:val="24"/>
                <w:szCs w:val="24"/>
              </w:rPr>
              <w:t>4</w:t>
            </w:r>
          </w:p>
        </w:tc>
        <w:tc>
          <w:tcPr>
            <w:tcW w:w="0" w:type="auto"/>
          </w:tcPr>
          <w:p w14:paraId="1E3336F2" w14:textId="2B34D8B5" w:rsidR="00AB77DB" w:rsidRDefault="004E79FF" w:rsidP="00AB77DB">
            <w:pPr>
              <w:pStyle w:val="Body"/>
              <w:rPr>
                <w:rFonts w:ascii="Times New Roman" w:hAnsi="Times New Roman"/>
                <w:sz w:val="24"/>
                <w:szCs w:val="24"/>
                <w:lang w:val="en-US"/>
              </w:rPr>
            </w:pPr>
            <w:r>
              <w:rPr>
                <w:rFonts w:ascii="Times New Roman" w:hAnsi="Times New Roman"/>
                <w:sz w:val="24"/>
                <w:szCs w:val="24"/>
              </w:rPr>
              <w:t>21</w:t>
            </w:r>
            <w:r w:rsidR="00AB77DB">
              <w:rPr>
                <w:rFonts w:ascii="Times New Roman" w:hAnsi="Times New Roman"/>
                <w:sz w:val="24"/>
                <w:szCs w:val="24"/>
              </w:rPr>
              <w:t>/0</w:t>
            </w:r>
            <w:r>
              <w:rPr>
                <w:rFonts w:ascii="Times New Roman" w:hAnsi="Times New Roman"/>
                <w:sz w:val="24"/>
                <w:szCs w:val="24"/>
              </w:rPr>
              <w:t>7</w:t>
            </w:r>
            <w:r w:rsidR="00AB77DB">
              <w:rPr>
                <w:rFonts w:ascii="Times New Roman" w:hAnsi="Times New Roman"/>
                <w:sz w:val="24"/>
                <w:szCs w:val="24"/>
              </w:rPr>
              <w:t>/2</w:t>
            </w:r>
            <w:r w:rsidR="0087022B">
              <w:rPr>
                <w:rFonts w:ascii="Times New Roman" w:hAnsi="Times New Roman"/>
                <w:sz w:val="24"/>
                <w:szCs w:val="24"/>
              </w:rPr>
              <w:t>4</w:t>
            </w:r>
          </w:p>
        </w:tc>
        <w:tc>
          <w:tcPr>
            <w:tcW w:w="0" w:type="auto"/>
          </w:tcPr>
          <w:p w14:paraId="2DCFA07B" w14:textId="5C874535" w:rsidR="00AB77DB" w:rsidRDefault="004E79FF" w:rsidP="00AB77DB">
            <w:pPr>
              <w:pStyle w:val="Body"/>
              <w:rPr>
                <w:rFonts w:ascii="Times New Roman" w:hAnsi="Times New Roman"/>
                <w:sz w:val="24"/>
                <w:szCs w:val="24"/>
                <w:lang w:val="en-US"/>
              </w:rPr>
            </w:pPr>
            <w:r>
              <w:rPr>
                <w:rFonts w:ascii="Times New Roman" w:hAnsi="Times New Roman"/>
                <w:sz w:val="24"/>
                <w:szCs w:val="24"/>
              </w:rPr>
              <w:t>10</w:t>
            </w:r>
            <w:r w:rsidR="00AB77DB">
              <w:rPr>
                <w:rFonts w:ascii="Times New Roman" w:hAnsi="Times New Roman"/>
                <w:sz w:val="24"/>
                <w:szCs w:val="24"/>
              </w:rPr>
              <w:t>/0</w:t>
            </w:r>
            <w:r>
              <w:rPr>
                <w:rFonts w:ascii="Times New Roman" w:hAnsi="Times New Roman"/>
                <w:sz w:val="24"/>
                <w:szCs w:val="24"/>
              </w:rPr>
              <w:t>7</w:t>
            </w:r>
            <w:r w:rsidR="00AB77DB">
              <w:rPr>
                <w:rFonts w:ascii="Times New Roman" w:hAnsi="Times New Roman"/>
                <w:sz w:val="24"/>
                <w:szCs w:val="24"/>
              </w:rPr>
              <w:t>/24</w:t>
            </w:r>
          </w:p>
        </w:tc>
        <w:tc>
          <w:tcPr>
            <w:tcW w:w="0" w:type="auto"/>
          </w:tcPr>
          <w:p w14:paraId="114C5BDD" w14:textId="016091C4" w:rsidR="00AB77DB" w:rsidRDefault="00AB77DB" w:rsidP="00AB77DB">
            <w:pPr>
              <w:pStyle w:val="Body"/>
              <w:rPr>
                <w:rFonts w:ascii="Times New Roman" w:hAnsi="Times New Roman"/>
                <w:sz w:val="24"/>
                <w:szCs w:val="24"/>
                <w:lang w:val="en-US"/>
              </w:rPr>
            </w:pPr>
            <w:r>
              <w:rPr>
                <w:rFonts w:ascii="Times New Roman" w:hAnsi="Times New Roman"/>
                <w:sz w:val="24"/>
                <w:szCs w:val="24"/>
              </w:rPr>
              <w:t>11/07/24</w:t>
            </w:r>
          </w:p>
        </w:tc>
      </w:tr>
      <w:tr w:rsidR="00EF1162" w14:paraId="3C8AE7EE" w14:textId="77777777" w:rsidTr="008C73E7">
        <w:trPr>
          <w:trHeight w:val="305"/>
        </w:trPr>
        <w:tc>
          <w:tcPr>
            <w:tcW w:w="0" w:type="auto"/>
          </w:tcPr>
          <w:p w14:paraId="0DF303BD" w14:textId="049AFA70" w:rsidR="00EF1162" w:rsidRDefault="00EF1162" w:rsidP="008C73E7">
            <w:pPr>
              <w:pStyle w:val="Body"/>
            </w:pPr>
            <w:r>
              <w:rPr>
                <w:rFonts w:ascii="Times New Roman" w:hAnsi="Times New Roman"/>
                <w:sz w:val="24"/>
                <w:szCs w:val="24"/>
                <w:lang w:val="en-US"/>
              </w:rPr>
              <w:t>T</w:t>
            </w:r>
            <w:r w:rsidR="006B30C6">
              <w:rPr>
                <w:rFonts w:ascii="Times New Roman" w:hAnsi="Times New Roman"/>
                <w:sz w:val="24"/>
                <w:szCs w:val="24"/>
                <w:lang w:val="en-US"/>
              </w:rPr>
              <w:t>8</w:t>
            </w:r>
          </w:p>
        </w:tc>
        <w:tc>
          <w:tcPr>
            <w:tcW w:w="0" w:type="auto"/>
          </w:tcPr>
          <w:p w14:paraId="3EE32587" w14:textId="52CA8EA7" w:rsidR="00EF1162" w:rsidRDefault="00EF1162" w:rsidP="008C73E7">
            <w:pPr>
              <w:pStyle w:val="Body"/>
            </w:pPr>
            <w:r>
              <w:rPr>
                <w:rFonts w:ascii="Times New Roman" w:hAnsi="Times New Roman"/>
                <w:sz w:val="24"/>
                <w:szCs w:val="24"/>
                <w:lang w:val="en-US"/>
              </w:rPr>
              <w:t xml:space="preserve"> Schema Diagram</w:t>
            </w:r>
          </w:p>
        </w:tc>
        <w:tc>
          <w:tcPr>
            <w:tcW w:w="0" w:type="auto"/>
          </w:tcPr>
          <w:p w14:paraId="2B238AE7" w14:textId="48A7DED0" w:rsidR="00EF1162" w:rsidRDefault="004E79FF" w:rsidP="008C73E7">
            <w:pPr>
              <w:pStyle w:val="Body"/>
            </w:pPr>
            <w:r>
              <w:rPr>
                <w:rFonts w:ascii="Times New Roman" w:hAnsi="Times New Roman"/>
                <w:sz w:val="24"/>
                <w:szCs w:val="24"/>
                <w:lang w:val="en-US"/>
              </w:rPr>
              <w:t>20</w:t>
            </w:r>
            <w:r w:rsidR="00EF1162">
              <w:rPr>
                <w:rFonts w:ascii="Times New Roman" w:hAnsi="Times New Roman"/>
                <w:sz w:val="24"/>
                <w:szCs w:val="24"/>
                <w:lang w:val="en-US"/>
              </w:rPr>
              <w:t>/0</w:t>
            </w:r>
            <w:r>
              <w:rPr>
                <w:rFonts w:ascii="Times New Roman" w:hAnsi="Times New Roman"/>
                <w:sz w:val="24"/>
                <w:szCs w:val="24"/>
                <w:lang w:val="en-US"/>
              </w:rPr>
              <w:t>6</w:t>
            </w:r>
            <w:r w:rsidR="00EF1162">
              <w:rPr>
                <w:rFonts w:ascii="Times New Roman" w:hAnsi="Times New Roman"/>
                <w:sz w:val="24"/>
                <w:szCs w:val="24"/>
                <w:lang w:val="en-US"/>
              </w:rPr>
              <w:t>/2</w:t>
            </w:r>
            <w:r>
              <w:rPr>
                <w:rFonts w:ascii="Times New Roman" w:hAnsi="Times New Roman"/>
                <w:sz w:val="24"/>
                <w:szCs w:val="24"/>
                <w:lang w:val="en-US"/>
              </w:rPr>
              <w:t>4</w:t>
            </w:r>
          </w:p>
        </w:tc>
        <w:tc>
          <w:tcPr>
            <w:tcW w:w="0" w:type="auto"/>
          </w:tcPr>
          <w:p w14:paraId="0D94981D" w14:textId="33849DDE" w:rsidR="00EF1162" w:rsidRDefault="004E79FF" w:rsidP="008C73E7">
            <w:pPr>
              <w:pStyle w:val="Body"/>
            </w:pPr>
            <w:r>
              <w:rPr>
                <w:rFonts w:ascii="Times New Roman" w:hAnsi="Times New Roman"/>
                <w:sz w:val="24"/>
                <w:szCs w:val="24"/>
                <w:lang w:val="en-US"/>
              </w:rPr>
              <w:t>06</w:t>
            </w:r>
            <w:r w:rsidR="00EF1162">
              <w:rPr>
                <w:rFonts w:ascii="Times New Roman" w:hAnsi="Times New Roman"/>
                <w:sz w:val="24"/>
                <w:szCs w:val="24"/>
                <w:lang w:val="en-US"/>
              </w:rPr>
              <w:t>/0</w:t>
            </w:r>
            <w:r>
              <w:rPr>
                <w:rFonts w:ascii="Times New Roman" w:hAnsi="Times New Roman"/>
                <w:sz w:val="24"/>
                <w:szCs w:val="24"/>
                <w:lang w:val="en-US"/>
              </w:rPr>
              <w:t>7</w:t>
            </w:r>
            <w:r w:rsidR="00EF1162">
              <w:rPr>
                <w:rFonts w:ascii="Times New Roman" w:hAnsi="Times New Roman"/>
                <w:sz w:val="24"/>
                <w:szCs w:val="24"/>
                <w:lang w:val="en-US"/>
              </w:rPr>
              <w:t>/2</w:t>
            </w:r>
            <w:r>
              <w:rPr>
                <w:rFonts w:ascii="Times New Roman" w:hAnsi="Times New Roman"/>
                <w:sz w:val="24"/>
                <w:szCs w:val="24"/>
                <w:lang w:val="en-US"/>
              </w:rPr>
              <w:t>4</w:t>
            </w:r>
          </w:p>
        </w:tc>
        <w:tc>
          <w:tcPr>
            <w:tcW w:w="0" w:type="auto"/>
          </w:tcPr>
          <w:p w14:paraId="189C3BFF" w14:textId="716E56C1" w:rsidR="00EF1162" w:rsidRDefault="004E79FF" w:rsidP="008C73E7">
            <w:pPr>
              <w:pStyle w:val="Body"/>
            </w:pPr>
            <w:r>
              <w:rPr>
                <w:rFonts w:ascii="Times New Roman" w:hAnsi="Times New Roman"/>
                <w:sz w:val="24"/>
                <w:szCs w:val="24"/>
                <w:lang w:val="en-US"/>
              </w:rPr>
              <w:t>01</w:t>
            </w:r>
            <w:r w:rsidR="00EF1162">
              <w:rPr>
                <w:rFonts w:ascii="Times New Roman" w:hAnsi="Times New Roman"/>
                <w:sz w:val="24"/>
                <w:szCs w:val="24"/>
                <w:lang w:val="en-US"/>
              </w:rPr>
              <w:t>/07/23</w:t>
            </w:r>
          </w:p>
        </w:tc>
        <w:tc>
          <w:tcPr>
            <w:tcW w:w="0" w:type="auto"/>
          </w:tcPr>
          <w:p w14:paraId="3CB6669A" w14:textId="2654F56B" w:rsidR="00EF1162" w:rsidRDefault="001E0C0B" w:rsidP="008C73E7">
            <w:pPr>
              <w:pStyle w:val="Body"/>
            </w:pPr>
            <w:r>
              <w:rPr>
                <w:rFonts w:ascii="Times New Roman" w:hAnsi="Times New Roman"/>
                <w:sz w:val="24"/>
                <w:szCs w:val="24"/>
                <w:lang w:val="en-US"/>
              </w:rPr>
              <w:t>05</w:t>
            </w:r>
            <w:r w:rsidR="00EF1162">
              <w:rPr>
                <w:rFonts w:ascii="Times New Roman" w:hAnsi="Times New Roman"/>
                <w:sz w:val="24"/>
                <w:szCs w:val="24"/>
                <w:lang w:val="en-US"/>
              </w:rPr>
              <w:t>/0</w:t>
            </w:r>
            <w:r>
              <w:rPr>
                <w:rFonts w:ascii="Times New Roman" w:hAnsi="Times New Roman"/>
                <w:sz w:val="24"/>
                <w:szCs w:val="24"/>
                <w:lang w:val="en-US"/>
              </w:rPr>
              <w:t>7</w:t>
            </w:r>
            <w:r w:rsidR="00EF1162">
              <w:rPr>
                <w:rFonts w:ascii="Times New Roman" w:hAnsi="Times New Roman"/>
                <w:sz w:val="24"/>
                <w:szCs w:val="24"/>
                <w:lang w:val="en-US"/>
              </w:rPr>
              <w:t>/2</w:t>
            </w:r>
            <w:r>
              <w:rPr>
                <w:rFonts w:ascii="Times New Roman" w:hAnsi="Times New Roman"/>
                <w:sz w:val="24"/>
                <w:szCs w:val="24"/>
                <w:lang w:val="en-US"/>
              </w:rPr>
              <w:t>4</w:t>
            </w:r>
          </w:p>
        </w:tc>
      </w:tr>
      <w:tr w:rsidR="00EF1162" w14:paraId="174FDB46" w14:textId="77777777" w:rsidTr="008C73E7">
        <w:trPr>
          <w:trHeight w:val="605"/>
        </w:trPr>
        <w:tc>
          <w:tcPr>
            <w:tcW w:w="0" w:type="auto"/>
          </w:tcPr>
          <w:p w14:paraId="37F061F7" w14:textId="62BBBA9B" w:rsidR="00EF1162" w:rsidRDefault="00EF1162" w:rsidP="008C73E7">
            <w:pPr>
              <w:pStyle w:val="Body"/>
            </w:pPr>
            <w:r>
              <w:rPr>
                <w:rFonts w:ascii="Times New Roman" w:hAnsi="Times New Roman"/>
                <w:sz w:val="24"/>
                <w:szCs w:val="24"/>
                <w:lang w:val="en-US"/>
              </w:rPr>
              <w:t>T</w:t>
            </w:r>
            <w:r w:rsidR="006B30C6">
              <w:rPr>
                <w:rFonts w:ascii="Times New Roman" w:hAnsi="Times New Roman"/>
                <w:sz w:val="24"/>
                <w:szCs w:val="24"/>
                <w:lang w:val="en-US"/>
              </w:rPr>
              <w:t>9</w:t>
            </w:r>
          </w:p>
        </w:tc>
        <w:tc>
          <w:tcPr>
            <w:tcW w:w="0" w:type="auto"/>
          </w:tcPr>
          <w:p w14:paraId="1BEB05AB" w14:textId="39E5F819" w:rsidR="00EF1162" w:rsidRDefault="00EF1162" w:rsidP="008C73E7">
            <w:pPr>
              <w:pStyle w:val="Body"/>
            </w:pPr>
            <w:r>
              <w:rPr>
                <w:rFonts w:ascii="Times New Roman" w:hAnsi="Times New Roman"/>
                <w:sz w:val="24"/>
                <w:szCs w:val="24"/>
                <w:lang w:val="en-US"/>
              </w:rPr>
              <w:t xml:space="preserve"> Data Flow Diagram</w:t>
            </w:r>
          </w:p>
        </w:tc>
        <w:tc>
          <w:tcPr>
            <w:tcW w:w="0" w:type="auto"/>
          </w:tcPr>
          <w:p w14:paraId="224528CC" w14:textId="59F5E107" w:rsidR="00EF1162" w:rsidRDefault="004E79FF" w:rsidP="008C73E7">
            <w:pPr>
              <w:pStyle w:val="Body"/>
            </w:pPr>
            <w:r>
              <w:t>06/07/24</w:t>
            </w:r>
          </w:p>
        </w:tc>
        <w:tc>
          <w:tcPr>
            <w:tcW w:w="0" w:type="auto"/>
          </w:tcPr>
          <w:p w14:paraId="523ACC03" w14:textId="4B641B9E" w:rsidR="00EF1162" w:rsidRDefault="00EF1162" w:rsidP="008C73E7">
            <w:pPr>
              <w:pStyle w:val="Body"/>
            </w:pPr>
            <w:r>
              <w:rPr>
                <w:rFonts w:ascii="Times New Roman" w:hAnsi="Times New Roman"/>
                <w:sz w:val="24"/>
                <w:szCs w:val="24"/>
                <w:lang w:val="en-US"/>
              </w:rPr>
              <w:t>2</w:t>
            </w:r>
            <w:r w:rsidR="004E79FF">
              <w:rPr>
                <w:rFonts w:ascii="Times New Roman" w:hAnsi="Times New Roman"/>
                <w:sz w:val="24"/>
                <w:szCs w:val="24"/>
                <w:lang w:val="en-US"/>
              </w:rPr>
              <w:t>5</w:t>
            </w:r>
            <w:r>
              <w:rPr>
                <w:rFonts w:ascii="Times New Roman" w:hAnsi="Times New Roman"/>
                <w:sz w:val="24"/>
                <w:szCs w:val="24"/>
                <w:lang w:val="en-US"/>
              </w:rPr>
              <w:t>/0</w:t>
            </w:r>
            <w:r w:rsidR="004E79FF">
              <w:rPr>
                <w:rFonts w:ascii="Times New Roman" w:hAnsi="Times New Roman"/>
                <w:sz w:val="24"/>
                <w:szCs w:val="24"/>
                <w:lang w:val="en-US"/>
              </w:rPr>
              <w:t>7</w:t>
            </w:r>
            <w:r>
              <w:rPr>
                <w:rFonts w:ascii="Times New Roman" w:hAnsi="Times New Roman"/>
                <w:sz w:val="24"/>
                <w:szCs w:val="24"/>
                <w:lang w:val="en-US"/>
              </w:rPr>
              <w:t>/2</w:t>
            </w:r>
            <w:r w:rsidR="004E79FF">
              <w:rPr>
                <w:rFonts w:ascii="Times New Roman" w:hAnsi="Times New Roman"/>
                <w:sz w:val="24"/>
                <w:szCs w:val="24"/>
                <w:lang w:val="en-US"/>
              </w:rPr>
              <w:t>4</w:t>
            </w:r>
          </w:p>
        </w:tc>
        <w:tc>
          <w:tcPr>
            <w:tcW w:w="0" w:type="auto"/>
          </w:tcPr>
          <w:p w14:paraId="34B167E2" w14:textId="4E928860" w:rsidR="00EF1162" w:rsidRDefault="00EF1162" w:rsidP="008C73E7">
            <w:pPr>
              <w:pStyle w:val="Body"/>
            </w:pPr>
            <w:r>
              <w:rPr>
                <w:rFonts w:ascii="Times New Roman" w:hAnsi="Times New Roman"/>
                <w:sz w:val="24"/>
                <w:szCs w:val="24"/>
                <w:lang w:val="en-US"/>
              </w:rPr>
              <w:t>1</w:t>
            </w:r>
            <w:r w:rsidR="004E79FF">
              <w:rPr>
                <w:rFonts w:ascii="Times New Roman" w:hAnsi="Times New Roman"/>
                <w:sz w:val="24"/>
                <w:szCs w:val="24"/>
                <w:lang w:val="en-US"/>
              </w:rPr>
              <w:t>0</w:t>
            </w:r>
            <w:r>
              <w:rPr>
                <w:rFonts w:ascii="Times New Roman" w:hAnsi="Times New Roman"/>
                <w:sz w:val="24"/>
                <w:szCs w:val="24"/>
                <w:lang w:val="en-US"/>
              </w:rPr>
              <w:t>/0</w:t>
            </w:r>
            <w:r w:rsidR="004E79FF">
              <w:rPr>
                <w:rFonts w:ascii="Times New Roman" w:hAnsi="Times New Roman"/>
                <w:sz w:val="24"/>
                <w:szCs w:val="24"/>
                <w:lang w:val="en-US"/>
              </w:rPr>
              <w:t>7</w:t>
            </w:r>
            <w:r>
              <w:rPr>
                <w:rFonts w:ascii="Times New Roman" w:hAnsi="Times New Roman"/>
                <w:sz w:val="24"/>
                <w:szCs w:val="24"/>
                <w:lang w:val="en-US"/>
              </w:rPr>
              <w:t>/2</w:t>
            </w:r>
            <w:r w:rsidR="004E79FF">
              <w:rPr>
                <w:rFonts w:ascii="Times New Roman" w:hAnsi="Times New Roman"/>
                <w:sz w:val="24"/>
                <w:szCs w:val="24"/>
                <w:lang w:val="en-US"/>
              </w:rPr>
              <w:t>4</w:t>
            </w:r>
          </w:p>
        </w:tc>
        <w:tc>
          <w:tcPr>
            <w:tcW w:w="0" w:type="auto"/>
          </w:tcPr>
          <w:p w14:paraId="14EB05F2" w14:textId="755C9278" w:rsidR="00EF1162" w:rsidRDefault="0095634F" w:rsidP="008C73E7">
            <w:pPr>
              <w:pStyle w:val="Body"/>
            </w:pPr>
            <w:r>
              <w:rPr>
                <w:rFonts w:ascii="Times New Roman" w:hAnsi="Times New Roman"/>
                <w:sz w:val="24"/>
                <w:szCs w:val="24"/>
                <w:lang w:val="en-US"/>
              </w:rPr>
              <w:t>26</w:t>
            </w:r>
            <w:r w:rsidR="00EF1162">
              <w:rPr>
                <w:rFonts w:ascii="Times New Roman" w:hAnsi="Times New Roman"/>
                <w:sz w:val="24"/>
                <w:szCs w:val="24"/>
                <w:lang w:val="en-US"/>
              </w:rPr>
              <w:t>/0</w:t>
            </w:r>
            <w:r>
              <w:rPr>
                <w:rFonts w:ascii="Times New Roman" w:hAnsi="Times New Roman"/>
                <w:sz w:val="24"/>
                <w:szCs w:val="24"/>
                <w:lang w:val="en-US"/>
              </w:rPr>
              <w:t>7</w:t>
            </w:r>
            <w:r w:rsidR="00EF1162">
              <w:rPr>
                <w:rFonts w:ascii="Times New Roman" w:hAnsi="Times New Roman"/>
                <w:sz w:val="24"/>
                <w:szCs w:val="24"/>
                <w:lang w:val="en-US"/>
              </w:rPr>
              <w:t>/2</w:t>
            </w:r>
            <w:r>
              <w:rPr>
                <w:rFonts w:ascii="Times New Roman" w:hAnsi="Times New Roman"/>
                <w:sz w:val="24"/>
                <w:szCs w:val="24"/>
                <w:lang w:val="en-US"/>
              </w:rPr>
              <w:t>4</w:t>
            </w:r>
          </w:p>
        </w:tc>
      </w:tr>
      <w:tr w:rsidR="00EF1162" w14:paraId="7310D956" w14:textId="77777777" w:rsidTr="008C73E7">
        <w:trPr>
          <w:trHeight w:val="605"/>
        </w:trPr>
        <w:tc>
          <w:tcPr>
            <w:tcW w:w="0" w:type="auto"/>
          </w:tcPr>
          <w:p w14:paraId="72E8A345" w14:textId="384115EE" w:rsidR="00EF1162" w:rsidRDefault="00EF1162" w:rsidP="008C73E7">
            <w:pPr>
              <w:pStyle w:val="Body"/>
            </w:pPr>
            <w:r>
              <w:rPr>
                <w:rFonts w:ascii="Times New Roman" w:hAnsi="Times New Roman"/>
                <w:sz w:val="24"/>
                <w:szCs w:val="24"/>
                <w:lang w:val="en-US"/>
              </w:rPr>
              <w:t>T1</w:t>
            </w:r>
            <w:r w:rsidR="006B30C6">
              <w:rPr>
                <w:rFonts w:ascii="Times New Roman" w:hAnsi="Times New Roman"/>
                <w:sz w:val="24"/>
                <w:szCs w:val="24"/>
                <w:lang w:val="en-US"/>
              </w:rPr>
              <w:t>0</w:t>
            </w:r>
          </w:p>
        </w:tc>
        <w:tc>
          <w:tcPr>
            <w:tcW w:w="0" w:type="auto"/>
          </w:tcPr>
          <w:p w14:paraId="61CC9576" w14:textId="4CAAC999" w:rsidR="00EF1162" w:rsidRDefault="00EF1162" w:rsidP="008C73E7">
            <w:pPr>
              <w:pStyle w:val="Body"/>
            </w:pPr>
            <w:r>
              <w:rPr>
                <w:rFonts w:ascii="Times New Roman" w:hAnsi="Times New Roman"/>
                <w:sz w:val="24"/>
                <w:szCs w:val="24"/>
                <w:lang w:val="en-US"/>
              </w:rPr>
              <w:t xml:space="preserve"> Use Case Diagram and </w:t>
            </w:r>
          </w:p>
        </w:tc>
        <w:tc>
          <w:tcPr>
            <w:tcW w:w="0" w:type="auto"/>
          </w:tcPr>
          <w:p w14:paraId="008EC955" w14:textId="5958E4EE" w:rsidR="00EF1162" w:rsidRDefault="00EF1162" w:rsidP="008C73E7">
            <w:pPr>
              <w:pStyle w:val="Body"/>
            </w:pPr>
            <w:r>
              <w:rPr>
                <w:rFonts w:ascii="Times New Roman" w:hAnsi="Times New Roman"/>
                <w:sz w:val="24"/>
                <w:szCs w:val="24"/>
                <w:lang w:val="en-US"/>
              </w:rPr>
              <w:t>0</w:t>
            </w:r>
            <w:r w:rsidR="006B30C6">
              <w:rPr>
                <w:rFonts w:ascii="Times New Roman" w:hAnsi="Times New Roman"/>
                <w:sz w:val="24"/>
                <w:szCs w:val="24"/>
                <w:lang w:val="en-US"/>
              </w:rPr>
              <w:t>6</w:t>
            </w:r>
            <w:r>
              <w:rPr>
                <w:rFonts w:ascii="Times New Roman" w:hAnsi="Times New Roman"/>
                <w:sz w:val="24"/>
                <w:szCs w:val="24"/>
                <w:lang w:val="en-US"/>
              </w:rPr>
              <w:t>/0</w:t>
            </w:r>
            <w:r w:rsidR="006B30C6">
              <w:rPr>
                <w:rFonts w:ascii="Times New Roman" w:hAnsi="Times New Roman"/>
                <w:sz w:val="24"/>
                <w:szCs w:val="24"/>
                <w:lang w:val="en-US"/>
              </w:rPr>
              <w:t>7</w:t>
            </w:r>
            <w:r>
              <w:rPr>
                <w:rFonts w:ascii="Times New Roman" w:hAnsi="Times New Roman"/>
                <w:sz w:val="24"/>
                <w:szCs w:val="24"/>
                <w:lang w:val="en-US"/>
              </w:rPr>
              <w:t>/2</w:t>
            </w:r>
            <w:r w:rsidR="004E79FF">
              <w:rPr>
                <w:rFonts w:ascii="Times New Roman" w:hAnsi="Times New Roman"/>
                <w:sz w:val="24"/>
                <w:szCs w:val="24"/>
                <w:lang w:val="en-US"/>
              </w:rPr>
              <w:t>4</w:t>
            </w:r>
          </w:p>
        </w:tc>
        <w:tc>
          <w:tcPr>
            <w:tcW w:w="0" w:type="auto"/>
          </w:tcPr>
          <w:p w14:paraId="00CE5FDB" w14:textId="50CC623C" w:rsidR="00EF1162" w:rsidRDefault="006B30C6" w:rsidP="008C73E7">
            <w:pPr>
              <w:pStyle w:val="Body"/>
            </w:pPr>
            <w:r>
              <w:rPr>
                <w:rFonts w:ascii="Times New Roman" w:hAnsi="Times New Roman"/>
                <w:sz w:val="24"/>
                <w:szCs w:val="24"/>
                <w:lang w:val="en-US"/>
              </w:rPr>
              <w:t>25/07/24</w:t>
            </w:r>
          </w:p>
        </w:tc>
        <w:tc>
          <w:tcPr>
            <w:tcW w:w="0" w:type="auto"/>
          </w:tcPr>
          <w:p w14:paraId="083FFADA" w14:textId="53259FCE" w:rsidR="00EF1162" w:rsidRDefault="006B30C6" w:rsidP="008C73E7">
            <w:pPr>
              <w:pStyle w:val="Body"/>
            </w:pPr>
            <w:r>
              <w:rPr>
                <w:rFonts w:ascii="Times New Roman" w:hAnsi="Times New Roman"/>
                <w:sz w:val="24"/>
                <w:szCs w:val="24"/>
                <w:lang w:val="en-US"/>
              </w:rPr>
              <w:t>10/07/24</w:t>
            </w:r>
          </w:p>
        </w:tc>
        <w:tc>
          <w:tcPr>
            <w:tcW w:w="0" w:type="auto"/>
          </w:tcPr>
          <w:p w14:paraId="19873534" w14:textId="0FD7A53B" w:rsidR="00EF1162" w:rsidRDefault="0095634F" w:rsidP="008C73E7">
            <w:pPr>
              <w:pStyle w:val="Body"/>
            </w:pPr>
            <w:r>
              <w:rPr>
                <w:rFonts w:ascii="Times New Roman" w:hAnsi="Times New Roman"/>
                <w:sz w:val="24"/>
                <w:szCs w:val="24"/>
                <w:lang w:val="en-US"/>
              </w:rPr>
              <w:t>25</w:t>
            </w:r>
            <w:r w:rsidR="00EF1162">
              <w:rPr>
                <w:rFonts w:ascii="Times New Roman" w:hAnsi="Times New Roman"/>
                <w:sz w:val="24"/>
                <w:szCs w:val="24"/>
                <w:lang w:val="en-US"/>
              </w:rPr>
              <w:t>/0</w:t>
            </w:r>
            <w:r>
              <w:rPr>
                <w:rFonts w:ascii="Times New Roman" w:hAnsi="Times New Roman"/>
                <w:sz w:val="24"/>
                <w:szCs w:val="24"/>
                <w:lang w:val="en-US"/>
              </w:rPr>
              <w:t>7</w:t>
            </w:r>
            <w:r w:rsidR="00EF1162">
              <w:rPr>
                <w:rFonts w:ascii="Times New Roman" w:hAnsi="Times New Roman"/>
                <w:sz w:val="24"/>
                <w:szCs w:val="24"/>
                <w:lang w:val="en-US"/>
              </w:rPr>
              <w:t>/2</w:t>
            </w:r>
            <w:r w:rsidR="001E0C0B">
              <w:rPr>
                <w:rFonts w:ascii="Times New Roman" w:hAnsi="Times New Roman"/>
                <w:sz w:val="24"/>
                <w:szCs w:val="24"/>
                <w:lang w:val="en-US"/>
              </w:rPr>
              <w:t>4</w:t>
            </w:r>
          </w:p>
        </w:tc>
      </w:tr>
      <w:tr w:rsidR="0095634F" w14:paraId="43C20A87" w14:textId="77777777" w:rsidTr="008C73E7">
        <w:trPr>
          <w:trHeight w:val="605"/>
        </w:trPr>
        <w:tc>
          <w:tcPr>
            <w:tcW w:w="0" w:type="auto"/>
          </w:tcPr>
          <w:p w14:paraId="3B08E4DE" w14:textId="28DA6F52" w:rsidR="0095634F" w:rsidRDefault="006B30C6" w:rsidP="008C73E7">
            <w:pPr>
              <w:pStyle w:val="Body"/>
              <w:rPr>
                <w:rFonts w:ascii="Times New Roman" w:hAnsi="Times New Roman"/>
                <w:sz w:val="24"/>
                <w:szCs w:val="24"/>
                <w:lang w:val="en-US"/>
              </w:rPr>
            </w:pPr>
            <w:r>
              <w:rPr>
                <w:rFonts w:ascii="Times New Roman" w:hAnsi="Times New Roman"/>
                <w:sz w:val="24"/>
                <w:szCs w:val="24"/>
                <w:lang w:val="en-US"/>
              </w:rPr>
              <w:t>T11</w:t>
            </w:r>
          </w:p>
        </w:tc>
        <w:tc>
          <w:tcPr>
            <w:tcW w:w="0" w:type="auto"/>
          </w:tcPr>
          <w:p w14:paraId="5F40EDD7" w14:textId="2C721593" w:rsidR="0095634F" w:rsidRDefault="0095634F" w:rsidP="008C73E7">
            <w:pPr>
              <w:pStyle w:val="Body"/>
              <w:rPr>
                <w:rFonts w:ascii="Times New Roman" w:hAnsi="Times New Roman"/>
                <w:sz w:val="24"/>
                <w:szCs w:val="24"/>
                <w:lang w:val="en-US"/>
              </w:rPr>
            </w:pPr>
            <w:r>
              <w:rPr>
                <w:rFonts w:ascii="Times New Roman" w:hAnsi="Times New Roman"/>
                <w:sz w:val="24"/>
                <w:szCs w:val="24"/>
                <w:lang w:val="en-US"/>
              </w:rPr>
              <w:t>Scenarios</w:t>
            </w:r>
          </w:p>
        </w:tc>
        <w:tc>
          <w:tcPr>
            <w:tcW w:w="0" w:type="auto"/>
          </w:tcPr>
          <w:p w14:paraId="58F13F19" w14:textId="296D278D" w:rsidR="0095634F" w:rsidRDefault="00AB77DB" w:rsidP="008C73E7">
            <w:pPr>
              <w:pStyle w:val="Body"/>
              <w:rPr>
                <w:rFonts w:ascii="Times New Roman" w:hAnsi="Times New Roman"/>
                <w:sz w:val="24"/>
                <w:szCs w:val="24"/>
                <w:lang w:val="en-US"/>
              </w:rPr>
            </w:pPr>
            <w:r>
              <w:rPr>
                <w:rFonts w:ascii="Times New Roman" w:hAnsi="Times New Roman"/>
                <w:sz w:val="24"/>
                <w:szCs w:val="24"/>
                <w:lang w:val="en-US"/>
              </w:rPr>
              <w:t>01/08/24</w:t>
            </w:r>
          </w:p>
        </w:tc>
        <w:tc>
          <w:tcPr>
            <w:tcW w:w="0" w:type="auto"/>
          </w:tcPr>
          <w:p w14:paraId="3A0E94CC" w14:textId="54A937F2" w:rsidR="0095634F" w:rsidRDefault="006B30C6" w:rsidP="008C73E7">
            <w:pPr>
              <w:pStyle w:val="Body"/>
              <w:rPr>
                <w:rFonts w:ascii="Times New Roman" w:hAnsi="Times New Roman"/>
                <w:sz w:val="24"/>
                <w:szCs w:val="24"/>
                <w:lang w:val="en-US"/>
              </w:rPr>
            </w:pPr>
            <w:r>
              <w:rPr>
                <w:rFonts w:ascii="Times New Roman" w:hAnsi="Times New Roman"/>
                <w:sz w:val="24"/>
                <w:szCs w:val="24"/>
                <w:lang w:val="en-US"/>
              </w:rPr>
              <w:t>09/08/24</w:t>
            </w:r>
          </w:p>
        </w:tc>
        <w:tc>
          <w:tcPr>
            <w:tcW w:w="0" w:type="auto"/>
          </w:tcPr>
          <w:p w14:paraId="5C6F3378" w14:textId="54E87725" w:rsidR="0095634F" w:rsidRDefault="006B30C6" w:rsidP="008C73E7">
            <w:pPr>
              <w:pStyle w:val="Body"/>
              <w:rPr>
                <w:rFonts w:ascii="Times New Roman" w:hAnsi="Times New Roman"/>
                <w:sz w:val="24"/>
                <w:szCs w:val="24"/>
                <w:lang w:val="en-US"/>
              </w:rPr>
            </w:pPr>
            <w:r>
              <w:rPr>
                <w:rFonts w:ascii="Times New Roman" w:hAnsi="Times New Roman"/>
                <w:sz w:val="24"/>
                <w:szCs w:val="24"/>
                <w:lang w:val="en-US"/>
              </w:rPr>
              <w:t>04/08/24</w:t>
            </w:r>
          </w:p>
        </w:tc>
        <w:tc>
          <w:tcPr>
            <w:tcW w:w="0" w:type="auto"/>
          </w:tcPr>
          <w:p w14:paraId="311668DF" w14:textId="366EDEAD" w:rsidR="0095634F" w:rsidRDefault="0095634F" w:rsidP="008C73E7">
            <w:pPr>
              <w:pStyle w:val="Body"/>
              <w:rPr>
                <w:rFonts w:ascii="Times New Roman" w:hAnsi="Times New Roman"/>
                <w:sz w:val="24"/>
                <w:szCs w:val="24"/>
                <w:lang w:val="en-US"/>
              </w:rPr>
            </w:pPr>
            <w:r>
              <w:rPr>
                <w:rFonts w:ascii="Times New Roman" w:hAnsi="Times New Roman"/>
                <w:sz w:val="24"/>
                <w:szCs w:val="24"/>
                <w:lang w:val="en-US"/>
              </w:rPr>
              <w:t>08/08/24</w:t>
            </w:r>
          </w:p>
        </w:tc>
      </w:tr>
      <w:tr w:rsidR="0095634F" w14:paraId="6A4FB428" w14:textId="77777777" w:rsidTr="008C73E7">
        <w:trPr>
          <w:trHeight w:val="605"/>
        </w:trPr>
        <w:tc>
          <w:tcPr>
            <w:tcW w:w="0" w:type="auto"/>
          </w:tcPr>
          <w:p w14:paraId="00E6ACBF" w14:textId="7A286924" w:rsidR="0095634F" w:rsidRDefault="006B30C6" w:rsidP="0095634F">
            <w:pPr>
              <w:pStyle w:val="Body"/>
              <w:rPr>
                <w:rFonts w:ascii="Times New Roman" w:hAnsi="Times New Roman"/>
                <w:sz w:val="24"/>
                <w:szCs w:val="24"/>
                <w:lang w:val="en-US"/>
              </w:rPr>
            </w:pPr>
            <w:r>
              <w:rPr>
                <w:rFonts w:ascii="Times New Roman" w:hAnsi="Times New Roman"/>
                <w:sz w:val="24"/>
                <w:szCs w:val="24"/>
                <w:lang w:val="en-US"/>
              </w:rPr>
              <w:t>T12</w:t>
            </w:r>
          </w:p>
        </w:tc>
        <w:tc>
          <w:tcPr>
            <w:tcW w:w="0" w:type="auto"/>
          </w:tcPr>
          <w:p w14:paraId="1E77E906" w14:textId="19A947D3" w:rsidR="0095634F" w:rsidRDefault="0095634F" w:rsidP="0095634F">
            <w:pPr>
              <w:pStyle w:val="Body"/>
              <w:rPr>
                <w:rFonts w:ascii="Times New Roman" w:eastAsia="Times New Roman" w:hAnsi="Times New Roman" w:cs="Times New Roman"/>
                <w:sz w:val="24"/>
                <w:szCs w:val="24"/>
                <w:lang w:val="en-US"/>
              </w:rPr>
            </w:pPr>
            <w:r>
              <w:rPr>
                <w:rFonts w:ascii="Times New Roman" w:hAnsi="Times New Roman"/>
                <w:sz w:val="24"/>
                <w:szCs w:val="24"/>
                <w:lang w:val="en-US"/>
              </w:rPr>
              <w:t xml:space="preserve"> Sequence Diagram</w:t>
            </w:r>
          </w:p>
          <w:p w14:paraId="2C7DC32D" w14:textId="77777777" w:rsidR="0095634F" w:rsidRDefault="0095634F" w:rsidP="0095634F">
            <w:pPr>
              <w:pStyle w:val="Body"/>
              <w:rPr>
                <w:rFonts w:ascii="Times New Roman" w:hAnsi="Times New Roman"/>
                <w:sz w:val="24"/>
                <w:szCs w:val="24"/>
                <w:lang w:val="en-US"/>
              </w:rPr>
            </w:pPr>
          </w:p>
        </w:tc>
        <w:tc>
          <w:tcPr>
            <w:tcW w:w="0" w:type="auto"/>
          </w:tcPr>
          <w:p w14:paraId="6FB55A21" w14:textId="030DCAA2" w:rsidR="0095634F" w:rsidRDefault="00AB77DB" w:rsidP="0095634F">
            <w:pPr>
              <w:pStyle w:val="Body"/>
              <w:rPr>
                <w:rFonts w:ascii="Times New Roman" w:hAnsi="Times New Roman"/>
                <w:sz w:val="24"/>
                <w:szCs w:val="24"/>
                <w:lang w:val="en-US"/>
              </w:rPr>
            </w:pPr>
            <w:r>
              <w:rPr>
                <w:rFonts w:ascii="Times New Roman" w:hAnsi="Times New Roman"/>
                <w:sz w:val="24"/>
                <w:szCs w:val="24"/>
                <w:lang w:val="en-US"/>
              </w:rPr>
              <w:t>09/08/24</w:t>
            </w:r>
          </w:p>
        </w:tc>
        <w:tc>
          <w:tcPr>
            <w:tcW w:w="0" w:type="auto"/>
          </w:tcPr>
          <w:p w14:paraId="1B4FA5F4" w14:textId="046A55ED" w:rsidR="0095634F" w:rsidRDefault="004E79FF" w:rsidP="0095634F">
            <w:pPr>
              <w:pStyle w:val="Body"/>
              <w:rPr>
                <w:rFonts w:ascii="Times New Roman" w:hAnsi="Times New Roman"/>
                <w:sz w:val="24"/>
                <w:szCs w:val="24"/>
                <w:lang w:val="en-US"/>
              </w:rPr>
            </w:pPr>
            <w:r>
              <w:rPr>
                <w:rFonts w:ascii="Times New Roman" w:hAnsi="Times New Roman"/>
                <w:sz w:val="24"/>
                <w:szCs w:val="24"/>
                <w:lang w:val="en-US"/>
              </w:rPr>
              <w:t>04/09/24</w:t>
            </w:r>
          </w:p>
        </w:tc>
        <w:tc>
          <w:tcPr>
            <w:tcW w:w="0" w:type="auto"/>
          </w:tcPr>
          <w:p w14:paraId="599E4A8B" w14:textId="137BC10A" w:rsidR="0095634F" w:rsidRDefault="006B30C6" w:rsidP="0095634F">
            <w:pPr>
              <w:pStyle w:val="Body"/>
              <w:rPr>
                <w:rFonts w:ascii="Times New Roman" w:hAnsi="Times New Roman"/>
                <w:sz w:val="24"/>
                <w:szCs w:val="24"/>
                <w:lang w:val="en-US"/>
              </w:rPr>
            </w:pPr>
            <w:r>
              <w:rPr>
                <w:rFonts w:ascii="Times New Roman" w:hAnsi="Times New Roman"/>
                <w:sz w:val="24"/>
                <w:szCs w:val="24"/>
                <w:lang w:val="en-US"/>
              </w:rPr>
              <w:t>20/08/24</w:t>
            </w:r>
          </w:p>
        </w:tc>
        <w:tc>
          <w:tcPr>
            <w:tcW w:w="0" w:type="auto"/>
          </w:tcPr>
          <w:p w14:paraId="289EAC96" w14:textId="1902FE42" w:rsidR="0095634F" w:rsidRDefault="0095634F" w:rsidP="0095634F">
            <w:pPr>
              <w:pStyle w:val="Body"/>
              <w:rPr>
                <w:rFonts w:ascii="Times New Roman" w:hAnsi="Times New Roman"/>
                <w:sz w:val="24"/>
                <w:szCs w:val="24"/>
                <w:lang w:val="en-US"/>
              </w:rPr>
            </w:pPr>
            <w:r>
              <w:rPr>
                <w:rFonts w:ascii="Times New Roman" w:hAnsi="Times New Roman"/>
                <w:sz w:val="24"/>
                <w:szCs w:val="24"/>
                <w:lang w:val="en-US"/>
              </w:rPr>
              <w:t>04/09/24</w:t>
            </w:r>
          </w:p>
        </w:tc>
      </w:tr>
      <w:tr w:rsidR="004E79FF" w14:paraId="21A98043" w14:textId="77777777" w:rsidTr="008C73E7">
        <w:trPr>
          <w:trHeight w:val="605"/>
        </w:trPr>
        <w:tc>
          <w:tcPr>
            <w:tcW w:w="0" w:type="auto"/>
          </w:tcPr>
          <w:p w14:paraId="008735D9" w14:textId="4143267E" w:rsidR="004E79FF" w:rsidRDefault="004E79FF" w:rsidP="004E79FF">
            <w:pPr>
              <w:pStyle w:val="Body"/>
              <w:rPr>
                <w:rFonts w:ascii="Times New Roman" w:hAnsi="Times New Roman"/>
                <w:sz w:val="24"/>
                <w:szCs w:val="24"/>
                <w:lang w:val="en-US"/>
              </w:rPr>
            </w:pPr>
            <w:r>
              <w:rPr>
                <w:rFonts w:ascii="Times New Roman" w:hAnsi="Times New Roman"/>
                <w:sz w:val="24"/>
                <w:szCs w:val="24"/>
                <w:lang w:val="en-US"/>
              </w:rPr>
              <w:t>T1</w:t>
            </w:r>
            <w:r w:rsidR="006B30C6">
              <w:rPr>
                <w:rFonts w:ascii="Times New Roman" w:hAnsi="Times New Roman"/>
                <w:sz w:val="24"/>
                <w:szCs w:val="24"/>
                <w:lang w:val="en-US"/>
              </w:rPr>
              <w:t>3</w:t>
            </w:r>
          </w:p>
        </w:tc>
        <w:tc>
          <w:tcPr>
            <w:tcW w:w="0" w:type="auto"/>
          </w:tcPr>
          <w:p w14:paraId="5E297389" w14:textId="3A0417C3" w:rsidR="004E79FF" w:rsidRDefault="004E79FF" w:rsidP="004E79FF">
            <w:pPr>
              <w:pStyle w:val="Body"/>
              <w:rPr>
                <w:rFonts w:ascii="Times New Roman" w:hAnsi="Times New Roman"/>
                <w:sz w:val="24"/>
                <w:szCs w:val="24"/>
                <w:lang w:val="en-US"/>
              </w:rPr>
            </w:pPr>
            <w:r>
              <w:rPr>
                <w:rFonts w:ascii="Times New Roman" w:hAnsi="Times New Roman"/>
                <w:sz w:val="24"/>
                <w:szCs w:val="24"/>
                <w:lang w:val="en-US"/>
              </w:rPr>
              <w:t xml:space="preserve"> Activity Diagram</w:t>
            </w:r>
          </w:p>
        </w:tc>
        <w:tc>
          <w:tcPr>
            <w:tcW w:w="0" w:type="auto"/>
          </w:tcPr>
          <w:p w14:paraId="77424754" w14:textId="020C2E12" w:rsidR="004E79FF" w:rsidRDefault="0087022B" w:rsidP="004E79FF">
            <w:pPr>
              <w:pStyle w:val="Body"/>
              <w:rPr>
                <w:rFonts w:ascii="Times New Roman" w:hAnsi="Times New Roman"/>
                <w:sz w:val="24"/>
                <w:szCs w:val="24"/>
                <w:lang w:val="en-US"/>
              </w:rPr>
            </w:pPr>
            <w:r>
              <w:t>0</w:t>
            </w:r>
            <w:r w:rsidR="004E79FF">
              <w:rPr>
                <w:rFonts w:ascii="Times New Roman" w:hAnsi="Times New Roman"/>
                <w:sz w:val="24"/>
                <w:szCs w:val="24"/>
                <w:lang w:val="en-US"/>
              </w:rPr>
              <w:t>4/09/24</w:t>
            </w:r>
          </w:p>
        </w:tc>
        <w:tc>
          <w:tcPr>
            <w:tcW w:w="0" w:type="auto"/>
          </w:tcPr>
          <w:p w14:paraId="44B750C9" w14:textId="0C164D45" w:rsidR="004E79FF" w:rsidRDefault="004E79FF" w:rsidP="004E79FF">
            <w:pPr>
              <w:pStyle w:val="Body"/>
              <w:rPr>
                <w:rFonts w:ascii="Times New Roman" w:hAnsi="Times New Roman"/>
                <w:sz w:val="24"/>
                <w:szCs w:val="24"/>
                <w:lang w:val="en-US"/>
              </w:rPr>
            </w:pPr>
            <w:r>
              <w:rPr>
                <w:rFonts w:ascii="Times New Roman" w:hAnsi="Times New Roman"/>
                <w:sz w:val="24"/>
                <w:szCs w:val="24"/>
                <w:lang w:val="en-US"/>
              </w:rPr>
              <w:t>25/09/2</w:t>
            </w:r>
            <w:r w:rsidR="006B30C6">
              <w:rPr>
                <w:rFonts w:ascii="Times New Roman" w:hAnsi="Times New Roman"/>
                <w:sz w:val="24"/>
                <w:szCs w:val="24"/>
                <w:lang w:val="en-US"/>
              </w:rPr>
              <w:t>4</w:t>
            </w:r>
          </w:p>
        </w:tc>
        <w:tc>
          <w:tcPr>
            <w:tcW w:w="0" w:type="auto"/>
          </w:tcPr>
          <w:p w14:paraId="47A2FED1" w14:textId="3F1748FA" w:rsidR="004E79FF" w:rsidRDefault="006B30C6" w:rsidP="004E79FF">
            <w:pPr>
              <w:pStyle w:val="Body"/>
              <w:rPr>
                <w:rFonts w:ascii="Times New Roman" w:hAnsi="Times New Roman"/>
                <w:sz w:val="24"/>
                <w:szCs w:val="24"/>
                <w:lang w:val="en-US"/>
              </w:rPr>
            </w:pPr>
            <w:r>
              <w:rPr>
                <w:rFonts w:ascii="Times New Roman" w:hAnsi="Times New Roman"/>
                <w:sz w:val="24"/>
                <w:szCs w:val="24"/>
                <w:lang w:val="en-US"/>
              </w:rPr>
              <w:t>13/09/24</w:t>
            </w:r>
          </w:p>
        </w:tc>
        <w:tc>
          <w:tcPr>
            <w:tcW w:w="0" w:type="auto"/>
          </w:tcPr>
          <w:p w14:paraId="531682EC" w14:textId="15831EBB" w:rsidR="004E79FF" w:rsidRDefault="004E79FF" w:rsidP="004E79FF">
            <w:pPr>
              <w:pStyle w:val="Body"/>
              <w:rPr>
                <w:rFonts w:ascii="Times New Roman" w:hAnsi="Times New Roman"/>
                <w:sz w:val="24"/>
                <w:szCs w:val="24"/>
                <w:lang w:val="en-US"/>
              </w:rPr>
            </w:pPr>
            <w:r>
              <w:rPr>
                <w:rFonts w:ascii="Times New Roman" w:hAnsi="Times New Roman"/>
                <w:sz w:val="24"/>
                <w:szCs w:val="24"/>
                <w:lang w:val="en-US"/>
              </w:rPr>
              <w:t>20/09/24</w:t>
            </w:r>
          </w:p>
        </w:tc>
      </w:tr>
      <w:tr w:rsidR="004E79FF" w14:paraId="7D8D2D96" w14:textId="77777777" w:rsidTr="006B30C6">
        <w:trPr>
          <w:trHeight w:val="746"/>
        </w:trPr>
        <w:tc>
          <w:tcPr>
            <w:tcW w:w="0" w:type="auto"/>
          </w:tcPr>
          <w:p w14:paraId="686EA9FB" w14:textId="5748114A" w:rsidR="0095634F" w:rsidRDefault="0095634F" w:rsidP="0095634F">
            <w:pPr>
              <w:pStyle w:val="Body"/>
            </w:pPr>
            <w:r>
              <w:rPr>
                <w:rFonts w:ascii="Times New Roman" w:hAnsi="Times New Roman"/>
                <w:sz w:val="24"/>
                <w:szCs w:val="24"/>
                <w:lang w:val="en-US"/>
              </w:rPr>
              <w:t>T1</w:t>
            </w:r>
            <w:r w:rsidR="006B30C6">
              <w:rPr>
                <w:rFonts w:ascii="Times New Roman" w:hAnsi="Times New Roman"/>
                <w:sz w:val="24"/>
                <w:szCs w:val="24"/>
                <w:lang w:val="en-US"/>
              </w:rPr>
              <w:t>4</w:t>
            </w:r>
          </w:p>
        </w:tc>
        <w:tc>
          <w:tcPr>
            <w:tcW w:w="0" w:type="auto"/>
          </w:tcPr>
          <w:p w14:paraId="46ED733A" w14:textId="686BC3D5" w:rsidR="0095634F" w:rsidRDefault="0095634F" w:rsidP="0095634F">
            <w:pPr>
              <w:pStyle w:val="Body"/>
            </w:pPr>
            <w:r>
              <w:rPr>
                <w:rFonts w:ascii="Times New Roman" w:hAnsi="Times New Roman"/>
                <w:sz w:val="24"/>
                <w:szCs w:val="24"/>
                <w:lang w:val="en-US"/>
              </w:rPr>
              <w:t>User Interface Diagram</w:t>
            </w:r>
          </w:p>
        </w:tc>
        <w:tc>
          <w:tcPr>
            <w:tcW w:w="0" w:type="auto"/>
          </w:tcPr>
          <w:p w14:paraId="1E6A42A0" w14:textId="170DB329" w:rsidR="0095634F" w:rsidRDefault="006B30C6" w:rsidP="0095634F">
            <w:pPr>
              <w:pStyle w:val="Body"/>
            </w:pPr>
            <w:r>
              <w:rPr>
                <w:rFonts w:ascii="Times New Roman" w:hAnsi="Times New Roman"/>
                <w:sz w:val="24"/>
                <w:szCs w:val="24"/>
                <w:lang w:val="en-US"/>
              </w:rPr>
              <w:t>1</w:t>
            </w:r>
            <w:r w:rsidR="0095634F">
              <w:rPr>
                <w:rFonts w:ascii="Times New Roman" w:hAnsi="Times New Roman"/>
                <w:sz w:val="24"/>
                <w:szCs w:val="24"/>
                <w:lang w:val="en-US"/>
              </w:rPr>
              <w:t>4/09/2</w:t>
            </w:r>
            <w:r w:rsidR="004E79FF">
              <w:rPr>
                <w:rFonts w:ascii="Times New Roman" w:hAnsi="Times New Roman"/>
                <w:sz w:val="24"/>
                <w:szCs w:val="24"/>
                <w:lang w:val="en-US"/>
              </w:rPr>
              <w:t>4</w:t>
            </w:r>
          </w:p>
        </w:tc>
        <w:tc>
          <w:tcPr>
            <w:tcW w:w="0" w:type="auto"/>
          </w:tcPr>
          <w:p w14:paraId="6D8AC3B2" w14:textId="1C17AAEF" w:rsidR="0095634F" w:rsidRDefault="0095634F" w:rsidP="0095634F">
            <w:pPr>
              <w:pStyle w:val="Body"/>
            </w:pPr>
            <w:r>
              <w:rPr>
                <w:rFonts w:ascii="Times New Roman" w:hAnsi="Times New Roman"/>
                <w:sz w:val="24"/>
                <w:szCs w:val="24"/>
                <w:lang w:val="en-US"/>
              </w:rPr>
              <w:t>25/09/2</w:t>
            </w:r>
            <w:r w:rsidR="006B30C6">
              <w:rPr>
                <w:rFonts w:ascii="Times New Roman" w:hAnsi="Times New Roman"/>
                <w:sz w:val="24"/>
                <w:szCs w:val="24"/>
                <w:lang w:val="en-US"/>
              </w:rPr>
              <w:t>4</w:t>
            </w:r>
          </w:p>
        </w:tc>
        <w:tc>
          <w:tcPr>
            <w:tcW w:w="0" w:type="auto"/>
          </w:tcPr>
          <w:p w14:paraId="7F82801E" w14:textId="1E3D4A46" w:rsidR="0095634F" w:rsidRDefault="0095634F" w:rsidP="0095634F">
            <w:pPr>
              <w:pStyle w:val="Body"/>
            </w:pPr>
            <w:r>
              <w:rPr>
                <w:rFonts w:ascii="Times New Roman" w:hAnsi="Times New Roman"/>
                <w:sz w:val="24"/>
                <w:szCs w:val="24"/>
                <w:lang w:val="en-US"/>
              </w:rPr>
              <w:t>14/09/2</w:t>
            </w:r>
            <w:r w:rsidR="006B30C6">
              <w:rPr>
                <w:rFonts w:ascii="Times New Roman" w:hAnsi="Times New Roman"/>
                <w:sz w:val="24"/>
                <w:szCs w:val="24"/>
                <w:lang w:val="en-US"/>
              </w:rPr>
              <w:t>4</w:t>
            </w:r>
          </w:p>
        </w:tc>
        <w:tc>
          <w:tcPr>
            <w:tcW w:w="0" w:type="auto"/>
          </w:tcPr>
          <w:p w14:paraId="4C79F3DC" w14:textId="2E98A118" w:rsidR="0095634F" w:rsidRDefault="0095634F" w:rsidP="0095634F">
            <w:pPr>
              <w:pStyle w:val="Body"/>
            </w:pPr>
            <w:r>
              <w:t>25/09/24</w:t>
            </w:r>
          </w:p>
        </w:tc>
      </w:tr>
      <w:tr w:rsidR="004E79FF" w14:paraId="55D45754" w14:textId="77777777" w:rsidTr="008C73E7">
        <w:trPr>
          <w:trHeight w:val="605"/>
        </w:trPr>
        <w:tc>
          <w:tcPr>
            <w:tcW w:w="0" w:type="auto"/>
          </w:tcPr>
          <w:p w14:paraId="1E586B02" w14:textId="77777777" w:rsidR="0095634F" w:rsidRPr="004A7E5C" w:rsidRDefault="0095634F" w:rsidP="0095634F">
            <w:pPr>
              <w:pStyle w:val="Body"/>
              <w:rPr>
                <w:rFonts w:ascii="Times New Roman" w:hAnsi="Times New Roman" w:cs="Times New Roman"/>
              </w:rPr>
            </w:pPr>
            <w:r w:rsidRPr="004A7E5C">
              <w:rPr>
                <w:rFonts w:ascii="Times New Roman" w:hAnsi="Times New Roman" w:cs="Times New Roman"/>
                <w:sz w:val="24"/>
                <w:szCs w:val="24"/>
              </w:rPr>
              <w:t>T15</w:t>
            </w:r>
          </w:p>
        </w:tc>
        <w:tc>
          <w:tcPr>
            <w:tcW w:w="0" w:type="auto"/>
          </w:tcPr>
          <w:p w14:paraId="511B074E" w14:textId="4D98684C" w:rsidR="0095634F" w:rsidRDefault="0095634F" w:rsidP="0095634F">
            <w:pPr>
              <w:pStyle w:val="Body"/>
            </w:pPr>
            <w:r>
              <w:rPr>
                <w:rFonts w:ascii="Times New Roman" w:hAnsi="Times New Roman"/>
                <w:sz w:val="24"/>
                <w:szCs w:val="24"/>
                <w:lang w:val="en-US"/>
              </w:rPr>
              <w:t xml:space="preserve"> Test Cases</w:t>
            </w:r>
          </w:p>
        </w:tc>
        <w:tc>
          <w:tcPr>
            <w:tcW w:w="0" w:type="auto"/>
          </w:tcPr>
          <w:p w14:paraId="14F41F25" w14:textId="552F0206" w:rsidR="0095634F" w:rsidRDefault="004E79FF" w:rsidP="0095634F">
            <w:pPr>
              <w:pStyle w:val="Body"/>
            </w:pPr>
            <w:r>
              <w:rPr>
                <w:rFonts w:ascii="Times New Roman" w:hAnsi="Times New Roman"/>
                <w:sz w:val="24"/>
                <w:szCs w:val="24"/>
                <w:lang w:val="en-US"/>
              </w:rPr>
              <w:t>16/09/24</w:t>
            </w:r>
          </w:p>
        </w:tc>
        <w:tc>
          <w:tcPr>
            <w:tcW w:w="0" w:type="auto"/>
          </w:tcPr>
          <w:p w14:paraId="745B7FD1" w14:textId="17664D1C" w:rsidR="0095634F" w:rsidRDefault="006B30C6" w:rsidP="0095634F">
            <w:pPr>
              <w:pStyle w:val="Body"/>
            </w:pPr>
            <w:r>
              <w:rPr>
                <w:rFonts w:ascii="Times New Roman" w:hAnsi="Times New Roman"/>
                <w:sz w:val="24"/>
                <w:szCs w:val="24"/>
                <w:lang w:val="en-US"/>
              </w:rPr>
              <w:t>25/09/24</w:t>
            </w:r>
          </w:p>
        </w:tc>
        <w:tc>
          <w:tcPr>
            <w:tcW w:w="0" w:type="auto"/>
          </w:tcPr>
          <w:p w14:paraId="754369A9" w14:textId="42B0493A" w:rsidR="0095634F" w:rsidRDefault="006B30C6" w:rsidP="0095634F">
            <w:pPr>
              <w:pStyle w:val="Body"/>
            </w:pPr>
            <w:r>
              <w:rPr>
                <w:rFonts w:ascii="Times New Roman" w:hAnsi="Times New Roman"/>
                <w:sz w:val="24"/>
                <w:szCs w:val="24"/>
                <w:lang w:val="en-US"/>
              </w:rPr>
              <w:t>18</w:t>
            </w:r>
            <w:r w:rsidR="0095634F">
              <w:rPr>
                <w:rFonts w:ascii="Times New Roman" w:hAnsi="Times New Roman"/>
                <w:sz w:val="24"/>
                <w:szCs w:val="24"/>
                <w:lang w:val="en-US"/>
              </w:rPr>
              <w:t>/</w:t>
            </w:r>
            <w:r>
              <w:rPr>
                <w:rFonts w:ascii="Times New Roman" w:hAnsi="Times New Roman"/>
                <w:sz w:val="24"/>
                <w:szCs w:val="24"/>
                <w:lang w:val="en-US"/>
              </w:rPr>
              <w:t>09</w:t>
            </w:r>
            <w:r w:rsidR="0095634F">
              <w:rPr>
                <w:rFonts w:ascii="Times New Roman" w:hAnsi="Times New Roman"/>
                <w:sz w:val="24"/>
                <w:szCs w:val="24"/>
                <w:lang w:val="en-US"/>
              </w:rPr>
              <w:t>/2</w:t>
            </w:r>
            <w:r>
              <w:rPr>
                <w:rFonts w:ascii="Times New Roman" w:hAnsi="Times New Roman"/>
                <w:sz w:val="24"/>
                <w:szCs w:val="24"/>
                <w:lang w:val="en-US"/>
              </w:rPr>
              <w:t>4</w:t>
            </w:r>
          </w:p>
        </w:tc>
        <w:tc>
          <w:tcPr>
            <w:tcW w:w="0" w:type="auto"/>
          </w:tcPr>
          <w:p w14:paraId="36397899" w14:textId="5B327691" w:rsidR="0095634F" w:rsidRDefault="0095634F" w:rsidP="0095634F">
            <w:pPr>
              <w:pStyle w:val="Body"/>
            </w:pPr>
            <w:r>
              <w:rPr>
                <w:rFonts w:ascii="Times New Roman" w:hAnsi="Times New Roman"/>
                <w:sz w:val="24"/>
                <w:szCs w:val="24"/>
                <w:lang w:val="en-US"/>
              </w:rPr>
              <w:t>25/09/24</w:t>
            </w:r>
          </w:p>
        </w:tc>
      </w:tr>
    </w:tbl>
    <w:p w14:paraId="4E2711DF" w14:textId="697A6C2C" w:rsidR="00EF1162" w:rsidRPr="00A24ADD" w:rsidRDefault="00EF1162" w:rsidP="00EF1162">
      <w:pPr>
        <w:pStyle w:val="Caption"/>
        <w:rPr>
          <w:b/>
          <w:bCs/>
          <w:i/>
          <w:iCs w:val="0"/>
        </w:rPr>
      </w:pPr>
      <w:bookmarkStart w:id="3" w:name="_Toc148126513"/>
      <w:r w:rsidRPr="00A24ADD">
        <w:rPr>
          <w:b/>
          <w:bCs/>
          <w:i/>
          <w:iCs w:val="0"/>
        </w:rPr>
        <w:t xml:space="preserve">Table </w:t>
      </w:r>
      <w:r w:rsidR="006B30C6">
        <w:rPr>
          <w:b/>
          <w:bCs/>
          <w:i/>
          <w:iCs w:val="0"/>
        </w:rPr>
        <w:t>3</w:t>
      </w:r>
      <w:r w:rsidRPr="00A24ADD">
        <w:rPr>
          <w:b/>
          <w:bCs/>
          <w:i/>
          <w:iCs w:val="0"/>
        </w:rPr>
        <w:t>.</w:t>
      </w:r>
      <w:r w:rsidRPr="00A24ADD">
        <w:rPr>
          <w:b/>
          <w:bCs/>
          <w:i/>
          <w:iCs w:val="0"/>
        </w:rPr>
        <w:fldChar w:fldCharType="begin"/>
      </w:r>
      <w:r w:rsidRPr="00A24ADD">
        <w:rPr>
          <w:b/>
          <w:bCs/>
          <w:i/>
          <w:iCs w:val="0"/>
        </w:rPr>
        <w:instrText xml:space="preserve"> SEQ Table \* ARABIC \s 1 </w:instrText>
      </w:r>
      <w:r w:rsidRPr="00A24ADD">
        <w:rPr>
          <w:b/>
          <w:bCs/>
          <w:i/>
          <w:iCs w:val="0"/>
        </w:rPr>
        <w:fldChar w:fldCharType="separate"/>
      </w:r>
      <w:r w:rsidR="002820C6">
        <w:rPr>
          <w:b/>
          <w:bCs/>
          <w:i/>
          <w:iCs w:val="0"/>
          <w:noProof/>
        </w:rPr>
        <w:t>1</w:t>
      </w:r>
      <w:r w:rsidRPr="00A24ADD">
        <w:rPr>
          <w:b/>
          <w:bCs/>
          <w:i/>
          <w:iCs w:val="0"/>
          <w:noProof/>
        </w:rPr>
        <w:fldChar w:fldCharType="end"/>
      </w:r>
      <w:r w:rsidRPr="00A24ADD">
        <w:rPr>
          <w:b/>
          <w:bCs/>
          <w:i/>
          <w:iCs w:val="0"/>
        </w:rPr>
        <w:t xml:space="preserve"> Task Table</w:t>
      </w:r>
      <w:bookmarkEnd w:id="3"/>
    </w:p>
    <w:p w14:paraId="60F89EE0" w14:textId="77777777" w:rsidR="00845637" w:rsidRPr="00A6796F" w:rsidRDefault="00845637" w:rsidP="007A37D8">
      <w:pPr>
        <w:pStyle w:val="ListParagraph"/>
        <w:ind w:left="630"/>
        <w:jc w:val="both"/>
        <w:rPr>
          <w:rFonts w:ascii="Times New Roman" w:hAnsi="Times New Roman" w:cs="Times New Roman"/>
          <w:sz w:val="24"/>
          <w:szCs w:val="24"/>
        </w:rPr>
      </w:pPr>
    </w:p>
    <w:p w14:paraId="7429148F" w14:textId="77777777" w:rsidR="00845637" w:rsidRPr="00A6796F" w:rsidRDefault="00845637" w:rsidP="007A37D8">
      <w:pPr>
        <w:pStyle w:val="ListParagraph"/>
        <w:ind w:left="630"/>
        <w:jc w:val="both"/>
        <w:rPr>
          <w:rFonts w:ascii="Times New Roman" w:hAnsi="Times New Roman" w:cs="Times New Roman"/>
          <w:sz w:val="24"/>
          <w:szCs w:val="24"/>
        </w:rPr>
      </w:pPr>
    </w:p>
    <w:p w14:paraId="0521689C" w14:textId="77777777" w:rsidR="00845637" w:rsidRPr="00324A75" w:rsidRDefault="00845637" w:rsidP="007A37D8">
      <w:pPr>
        <w:pStyle w:val="ListParagraph"/>
        <w:ind w:left="630"/>
        <w:jc w:val="both"/>
        <w:rPr>
          <w:rFonts w:ascii="Times New Roman" w:hAnsi="Times New Roman" w:cs="Times New Roman"/>
        </w:rPr>
      </w:pPr>
    </w:p>
    <w:p w14:paraId="1D3677D0" w14:textId="77777777" w:rsidR="00845637" w:rsidRPr="00324A75" w:rsidRDefault="00845637" w:rsidP="007A37D8">
      <w:pPr>
        <w:pStyle w:val="ListParagraph"/>
        <w:ind w:left="630"/>
        <w:jc w:val="both"/>
        <w:rPr>
          <w:rFonts w:ascii="Times New Roman" w:hAnsi="Times New Roman" w:cs="Times New Roman"/>
        </w:rPr>
      </w:pPr>
    </w:p>
    <w:p w14:paraId="6D9F6D51" w14:textId="77777777" w:rsidR="00845637" w:rsidRPr="00324A75" w:rsidRDefault="00845637" w:rsidP="007A37D8">
      <w:pPr>
        <w:pStyle w:val="ListParagraph"/>
        <w:ind w:left="630"/>
        <w:jc w:val="both"/>
        <w:rPr>
          <w:rFonts w:ascii="Times New Roman" w:hAnsi="Times New Roman" w:cs="Times New Roman"/>
        </w:rPr>
      </w:pPr>
    </w:p>
    <w:p w14:paraId="458BD057" w14:textId="77777777" w:rsidR="00845637" w:rsidRPr="00324A75" w:rsidRDefault="00845637" w:rsidP="007A37D8">
      <w:pPr>
        <w:pStyle w:val="ListParagraph"/>
        <w:ind w:left="630"/>
        <w:jc w:val="both"/>
        <w:rPr>
          <w:rFonts w:ascii="Times New Roman" w:hAnsi="Times New Roman" w:cs="Times New Roman"/>
        </w:rPr>
      </w:pPr>
    </w:p>
    <w:p w14:paraId="4FC1403F" w14:textId="77777777" w:rsidR="00845637" w:rsidRPr="00324A75" w:rsidRDefault="00845637" w:rsidP="007A37D8">
      <w:pPr>
        <w:pStyle w:val="ListParagraph"/>
        <w:ind w:left="630"/>
        <w:jc w:val="both"/>
        <w:rPr>
          <w:rFonts w:ascii="Times New Roman" w:hAnsi="Times New Roman" w:cs="Times New Roman"/>
        </w:rPr>
      </w:pPr>
    </w:p>
    <w:p w14:paraId="4F101286" w14:textId="77777777" w:rsidR="00845637" w:rsidRPr="00324A75" w:rsidRDefault="00845637" w:rsidP="007A37D8">
      <w:pPr>
        <w:pStyle w:val="ListParagraph"/>
        <w:ind w:left="630"/>
        <w:jc w:val="both"/>
        <w:rPr>
          <w:rFonts w:ascii="Times New Roman" w:hAnsi="Times New Roman" w:cs="Times New Roman"/>
        </w:rPr>
      </w:pPr>
    </w:p>
    <w:p w14:paraId="373C8489" w14:textId="77777777" w:rsidR="00845637" w:rsidRDefault="00845637" w:rsidP="007A37D8">
      <w:pPr>
        <w:pStyle w:val="ListParagraph"/>
        <w:ind w:left="630"/>
        <w:jc w:val="both"/>
        <w:rPr>
          <w:rFonts w:ascii="Times New Roman" w:hAnsi="Times New Roman" w:cs="Times New Roman"/>
        </w:rPr>
      </w:pPr>
    </w:p>
    <w:p w14:paraId="4D9DE794" w14:textId="77777777" w:rsidR="006B30C6" w:rsidRDefault="006B30C6" w:rsidP="007A37D8">
      <w:pPr>
        <w:pStyle w:val="ListParagraph"/>
        <w:ind w:left="630"/>
        <w:jc w:val="both"/>
        <w:rPr>
          <w:rFonts w:ascii="Times New Roman" w:hAnsi="Times New Roman" w:cs="Times New Roman"/>
        </w:rPr>
      </w:pPr>
    </w:p>
    <w:p w14:paraId="0A9D5141" w14:textId="77777777" w:rsidR="006B30C6" w:rsidRDefault="006B30C6" w:rsidP="007A37D8">
      <w:pPr>
        <w:pStyle w:val="ListParagraph"/>
        <w:ind w:left="630"/>
        <w:jc w:val="both"/>
        <w:rPr>
          <w:rFonts w:ascii="Times New Roman" w:hAnsi="Times New Roman" w:cs="Times New Roman"/>
        </w:rPr>
      </w:pPr>
    </w:p>
    <w:p w14:paraId="33120A37" w14:textId="77777777" w:rsidR="006B30C6" w:rsidRDefault="006B30C6" w:rsidP="007A37D8">
      <w:pPr>
        <w:pStyle w:val="ListParagraph"/>
        <w:ind w:left="630"/>
        <w:jc w:val="both"/>
        <w:rPr>
          <w:rFonts w:ascii="Times New Roman" w:hAnsi="Times New Roman" w:cs="Times New Roman"/>
        </w:rPr>
      </w:pPr>
    </w:p>
    <w:p w14:paraId="7BF1D31A" w14:textId="77777777" w:rsidR="00A948BC" w:rsidRPr="00EF1162" w:rsidRDefault="00A948BC" w:rsidP="00EF1162">
      <w:pPr>
        <w:jc w:val="both"/>
        <w:rPr>
          <w:rFonts w:ascii="Times New Roman" w:hAnsi="Times New Roman" w:cs="Times New Roman"/>
        </w:rPr>
      </w:pPr>
    </w:p>
    <w:p w14:paraId="1A2DF197" w14:textId="6F33ED0D" w:rsidR="0017324D" w:rsidRDefault="00845637" w:rsidP="000B58DE">
      <w:pPr>
        <w:jc w:val="center"/>
        <w:rPr>
          <w:rFonts w:ascii="Times New Roman" w:hAnsi="Times New Roman" w:cs="Times New Roman"/>
          <w:b/>
          <w:bCs/>
          <w:sz w:val="40"/>
          <w:szCs w:val="40"/>
        </w:rPr>
      </w:pPr>
      <w:r w:rsidRPr="00BA3DC3">
        <w:rPr>
          <w:rFonts w:ascii="Times New Roman" w:hAnsi="Times New Roman" w:cs="Times New Roman"/>
          <w:b/>
          <w:bCs/>
          <w:sz w:val="40"/>
          <w:szCs w:val="40"/>
        </w:rPr>
        <w:t>CHAPTER</w:t>
      </w:r>
      <w:r w:rsidR="00CD61D8" w:rsidRPr="00BA3DC3">
        <w:rPr>
          <w:rFonts w:ascii="Times New Roman" w:hAnsi="Times New Roman" w:cs="Times New Roman"/>
          <w:b/>
          <w:bCs/>
          <w:sz w:val="40"/>
          <w:szCs w:val="40"/>
        </w:rPr>
        <w:t xml:space="preserve"> 4</w:t>
      </w:r>
      <w:r w:rsidRPr="00BA3DC3">
        <w:rPr>
          <w:rFonts w:ascii="Times New Roman" w:hAnsi="Times New Roman" w:cs="Times New Roman"/>
          <w:b/>
          <w:bCs/>
          <w:sz w:val="40"/>
          <w:szCs w:val="40"/>
        </w:rPr>
        <w:t xml:space="preserve"> </w:t>
      </w:r>
      <w:r w:rsidRPr="00BA3DC3">
        <w:rPr>
          <w:rFonts w:ascii="Times New Roman" w:hAnsi="Times New Roman" w:cs="Times New Roman"/>
          <w:b/>
          <w:bCs/>
          <w:sz w:val="40"/>
          <w:szCs w:val="40"/>
        </w:rPr>
        <w:br/>
      </w:r>
      <w:r w:rsidR="0017324D" w:rsidRPr="00BA3DC3">
        <w:rPr>
          <w:rFonts w:ascii="Times New Roman" w:hAnsi="Times New Roman" w:cs="Times New Roman"/>
          <w:b/>
          <w:bCs/>
          <w:sz w:val="40"/>
          <w:szCs w:val="40"/>
        </w:rPr>
        <w:t>SYSTEM DESIGN</w:t>
      </w:r>
    </w:p>
    <w:p w14:paraId="2CA2302C" w14:textId="77777777" w:rsidR="000B58DE" w:rsidRDefault="000B58DE" w:rsidP="007A37D8">
      <w:pPr>
        <w:jc w:val="both"/>
        <w:rPr>
          <w:rFonts w:ascii="Times New Roman" w:hAnsi="Times New Roman" w:cs="Times New Roman"/>
          <w:b/>
          <w:bCs/>
          <w:sz w:val="40"/>
          <w:szCs w:val="40"/>
        </w:rPr>
      </w:pPr>
    </w:p>
    <w:p w14:paraId="60CA4E37" w14:textId="1A5E3EF6" w:rsidR="00AC10CA" w:rsidRPr="00B96D2D" w:rsidRDefault="00927DBB"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4.1. </w:t>
      </w:r>
      <w:r w:rsidR="0017324D" w:rsidRPr="00B96D2D">
        <w:rPr>
          <w:rFonts w:ascii="Times New Roman" w:hAnsi="Times New Roman" w:cs="Times New Roman"/>
          <w:b/>
          <w:bCs/>
          <w:sz w:val="28"/>
          <w:szCs w:val="28"/>
        </w:rPr>
        <w:t>Entity Relationship Diagram</w:t>
      </w:r>
    </w:p>
    <w:p w14:paraId="72A71AF4"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An Entity-Relationship Diagram is a visual representation used to model the structure of a database. It illustrates the relationships between different entities, which represent real-world objects, concepts, or information within the database system. ER diagrams consist of entities, attributes which are the properties of those entities, relationships which are the connections between those entities, and cardinality among those entities. ER diagrams are essential tools for database design, helping developers and stakeholders understand the logical organization of data, identifying key relationships, and ensuring the proper implementation of a database schema. By providing a clear and intuitive overview, ER diagrams play a crucial role in improving communication and ensuring the accuracy of database systems in various domains, such as business, software development, and data management. ER model becomes an abstract data model that defines a data or information structure which can be implemented typically in a relational database.</w:t>
      </w:r>
    </w:p>
    <w:p w14:paraId="4C2E533D" w14:textId="6815C382" w:rsidR="00971070" w:rsidRPr="00324A75" w:rsidRDefault="00971070" w:rsidP="007A37D8">
      <w:pPr>
        <w:pStyle w:val="ListParagraph"/>
        <w:ind w:left="0"/>
        <w:jc w:val="both"/>
        <w:rPr>
          <w:rFonts w:ascii="Times New Roman" w:hAnsi="Times New Roman" w:cs="Times New Roman"/>
          <w:sz w:val="24"/>
          <w:szCs w:val="24"/>
          <w:lang w:val="en-US"/>
        </w:rPr>
      </w:pPr>
    </w:p>
    <w:p w14:paraId="1FF135DB" w14:textId="6C553B02" w:rsidR="00AC10CA" w:rsidRPr="00B96D2D" w:rsidRDefault="00977224" w:rsidP="007A37D8">
      <w:pPr>
        <w:pStyle w:val="ListParagraph"/>
        <w:ind w:left="0"/>
        <w:jc w:val="both"/>
        <w:rPr>
          <w:rFonts w:ascii="Times New Roman" w:hAnsi="Times New Roman" w:cs="Times New Roman"/>
          <w:b/>
          <w:bCs/>
          <w:sz w:val="28"/>
          <w:szCs w:val="28"/>
          <w:lang w:val="en-US"/>
        </w:rPr>
      </w:pPr>
      <w:r w:rsidRPr="00B96D2D">
        <w:rPr>
          <w:rFonts w:ascii="Times New Roman" w:hAnsi="Times New Roman" w:cs="Times New Roman"/>
          <w:b/>
          <w:bCs/>
          <w:sz w:val="28"/>
          <w:szCs w:val="28"/>
          <w:lang w:val="en-US"/>
        </w:rPr>
        <w:t xml:space="preserve">4.1.1. </w:t>
      </w:r>
      <w:r w:rsidR="00AC10CA" w:rsidRPr="00B96D2D">
        <w:rPr>
          <w:rFonts w:ascii="Times New Roman" w:hAnsi="Times New Roman" w:cs="Times New Roman"/>
          <w:b/>
          <w:bCs/>
          <w:sz w:val="28"/>
          <w:szCs w:val="28"/>
          <w:lang w:val="en-US"/>
        </w:rPr>
        <w:t>Diagram Notations:</w:t>
      </w:r>
    </w:p>
    <w:tbl>
      <w:tblPr>
        <w:tblStyle w:val="TableGrid"/>
        <w:tblW w:w="8455" w:type="dxa"/>
        <w:tblInd w:w="-40" w:type="dxa"/>
        <w:tblLook w:val="04A0" w:firstRow="1" w:lastRow="0" w:firstColumn="1" w:lastColumn="0" w:noHBand="0" w:noVBand="1"/>
      </w:tblPr>
      <w:tblGrid>
        <w:gridCol w:w="2707"/>
        <w:gridCol w:w="3036"/>
        <w:gridCol w:w="2712"/>
      </w:tblGrid>
      <w:tr w:rsidR="00AC10CA" w:rsidRPr="00324A75" w14:paraId="478C88EA" w14:textId="77777777" w:rsidTr="00AC10CA">
        <w:trPr>
          <w:trHeight w:val="344"/>
        </w:trPr>
        <w:tc>
          <w:tcPr>
            <w:tcW w:w="2707" w:type="dxa"/>
          </w:tcPr>
          <w:p w14:paraId="03ABE62F" w14:textId="77777777" w:rsidR="00AC10CA" w:rsidRPr="00324A75" w:rsidRDefault="00AC10CA" w:rsidP="007A37D8">
            <w:pPr>
              <w:pStyle w:val="ListParagraph"/>
              <w:ind w:left="0"/>
              <w:jc w:val="both"/>
              <w:rPr>
                <w:rFonts w:ascii="Times New Roman" w:hAnsi="Times New Roman" w:cs="Times New Roman"/>
                <w:b/>
                <w:bCs/>
                <w:sz w:val="24"/>
                <w:szCs w:val="24"/>
                <w:lang w:val="en-US"/>
              </w:rPr>
            </w:pPr>
            <w:r w:rsidRPr="00324A75">
              <w:rPr>
                <w:rFonts w:ascii="Times New Roman" w:hAnsi="Times New Roman" w:cs="Times New Roman"/>
                <w:b/>
                <w:bCs/>
                <w:sz w:val="24"/>
                <w:szCs w:val="24"/>
                <w:lang w:val="en-US"/>
              </w:rPr>
              <w:t>Name</w:t>
            </w:r>
          </w:p>
        </w:tc>
        <w:tc>
          <w:tcPr>
            <w:tcW w:w="3036" w:type="dxa"/>
          </w:tcPr>
          <w:p w14:paraId="74AA4175" w14:textId="77777777" w:rsidR="00AC10CA" w:rsidRPr="00324A75" w:rsidRDefault="00AC10CA" w:rsidP="007A37D8">
            <w:pPr>
              <w:pStyle w:val="ListParagraph"/>
              <w:ind w:left="0"/>
              <w:jc w:val="both"/>
              <w:rPr>
                <w:rFonts w:ascii="Times New Roman" w:hAnsi="Times New Roman" w:cs="Times New Roman"/>
                <w:b/>
                <w:bCs/>
                <w:sz w:val="24"/>
                <w:szCs w:val="24"/>
                <w:lang w:val="en-US"/>
              </w:rPr>
            </w:pPr>
            <w:r w:rsidRPr="00324A75">
              <w:rPr>
                <w:rFonts w:ascii="Times New Roman" w:hAnsi="Times New Roman" w:cs="Times New Roman"/>
                <w:b/>
                <w:bCs/>
                <w:sz w:val="24"/>
                <w:szCs w:val="24"/>
                <w:lang w:val="en-US"/>
              </w:rPr>
              <w:t>Symbol</w:t>
            </w:r>
          </w:p>
        </w:tc>
        <w:tc>
          <w:tcPr>
            <w:tcW w:w="2712" w:type="dxa"/>
          </w:tcPr>
          <w:p w14:paraId="429E2209" w14:textId="77777777" w:rsidR="00AC10CA" w:rsidRPr="00324A75" w:rsidRDefault="00AC10CA" w:rsidP="007A37D8">
            <w:pPr>
              <w:pStyle w:val="ListParagraph"/>
              <w:ind w:left="0"/>
              <w:jc w:val="both"/>
              <w:rPr>
                <w:rFonts w:ascii="Times New Roman" w:hAnsi="Times New Roman" w:cs="Times New Roman"/>
                <w:b/>
                <w:bCs/>
                <w:sz w:val="24"/>
                <w:szCs w:val="24"/>
                <w:lang w:val="en-US"/>
              </w:rPr>
            </w:pPr>
            <w:r w:rsidRPr="00324A75">
              <w:rPr>
                <w:rFonts w:ascii="Times New Roman" w:hAnsi="Times New Roman" w:cs="Times New Roman"/>
                <w:b/>
                <w:bCs/>
                <w:sz w:val="24"/>
                <w:szCs w:val="24"/>
                <w:lang w:val="en-US"/>
              </w:rPr>
              <w:t>Description</w:t>
            </w:r>
          </w:p>
        </w:tc>
      </w:tr>
      <w:tr w:rsidR="00AC10CA" w:rsidRPr="00324A75" w14:paraId="752D89D6" w14:textId="77777777" w:rsidTr="00AC10CA">
        <w:trPr>
          <w:trHeight w:val="344"/>
        </w:trPr>
        <w:tc>
          <w:tcPr>
            <w:tcW w:w="2707" w:type="dxa"/>
          </w:tcPr>
          <w:p w14:paraId="756D4415"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Rectangle</w:t>
            </w:r>
          </w:p>
        </w:tc>
        <w:tc>
          <w:tcPr>
            <w:tcW w:w="3036" w:type="dxa"/>
          </w:tcPr>
          <w:p w14:paraId="7BD9D9FA"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59" behindDoc="0" locked="0" layoutInCell="1" allowOverlap="1" wp14:anchorId="762CD7E9" wp14:editId="316401A7">
                      <wp:simplePos x="0" y="0"/>
                      <wp:positionH relativeFrom="column">
                        <wp:posOffset>207876</wp:posOffset>
                      </wp:positionH>
                      <wp:positionV relativeFrom="paragraph">
                        <wp:posOffset>166255</wp:posOffset>
                      </wp:positionV>
                      <wp:extent cx="1094105" cy="533400"/>
                      <wp:effectExtent l="0" t="0" r="10795" b="19050"/>
                      <wp:wrapTopAndBottom/>
                      <wp:docPr id="930919221" name="Rectangle 1"/>
                      <wp:cNvGraphicFramePr/>
                      <a:graphic xmlns:a="http://schemas.openxmlformats.org/drawingml/2006/main">
                        <a:graphicData uri="http://schemas.microsoft.com/office/word/2010/wordprocessingShape">
                          <wps:wsp>
                            <wps:cNvSpPr/>
                            <wps:spPr>
                              <a:xfrm>
                                <a:off x="0" y="0"/>
                                <a:ext cx="1094105" cy="533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A36CF" id="Rectangle 1" o:spid="_x0000_s1026" style="position:absolute;margin-left:16.35pt;margin-top:13.1pt;width:86.15pt;height:42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" filled="f" strokecolor="black [3213]" strokeweight="1pt">
                      <w10:wrap type="topAndBottom"/>
                    </v:rect>
                  </w:pict>
                </mc:Fallback>
              </mc:AlternateContent>
            </w:r>
          </w:p>
        </w:tc>
        <w:tc>
          <w:tcPr>
            <w:tcW w:w="2712" w:type="dxa"/>
          </w:tcPr>
          <w:p w14:paraId="6F8C51DD"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Entity set</w:t>
            </w:r>
          </w:p>
        </w:tc>
      </w:tr>
      <w:tr w:rsidR="00AC10CA" w:rsidRPr="00324A75" w14:paraId="638592AB" w14:textId="77777777" w:rsidTr="00AC10CA">
        <w:trPr>
          <w:trHeight w:val="358"/>
        </w:trPr>
        <w:tc>
          <w:tcPr>
            <w:tcW w:w="2707" w:type="dxa"/>
          </w:tcPr>
          <w:p w14:paraId="6F0DCF00"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Rectangle</w:t>
            </w:r>
          </w:p>
        </w:tc>
        <w:tc>
          <w:tcPr>
            <w:tcW w:w="3036" w:type="dxa"/>
          </w:tcPr>
          <w:p w14:paraId="7FCB215E"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0" behindDoc="0" locked="0" layoutInCell="1" allowOverlap="1" wp14:anchorId="64A02ED2" wp14:editId="70310F3E">
                      <wp:simplePos x="0" y="0"/>
                      <wp:positionH relativeFrom="column">
                        <wp:posOffset>214630</wp:posOffset>
                      </wp:positionH>
                      <wp:positionV relativeFrom="paragraph">
                        <wp:posOffset>132080</wp:posOffset>
                      </wp:positionV>
                      <wp:extent cx="1094105" cy="533400"/>
                      <wp:effectExtent l="0" t="0" r="10795" b="19050"/>
                      <wp:wrapTopAndBottom/>
                      <wp:docPr id="1576454630" name="Group 2"/>
                      <wp:cNvGraphicFramePr/>
                      <a:graphic xmlns:a="http://schemas.openxmlformats.org/drawingml/2006/main">
                        <a:graphicData uri="http://schemas.microsoft.com/office/word/2010/wordprocessingGroup">
                          <wpg:wgp>
                            <wpg:cNvGrpSpPr/>
                            <wpg:grpSpPr>
                              <a:xfrm>
                                <a:off x="0" y="0"/>
                                <a:ext cx="1094105" cy="533400"/>
                                <a:chOff x="0" y="0"/>
                                <a:chExt cx="1094105" cy="533400"/>
                              </a:xfrm>
                            </wpg:grpSpPr>
                            <wps:wsp>
                              <wps:cNvPr id="700051663" name="Rectangle 1"/>
                              <wps:cNvSpPr/>
                              <wps:spPr>
                                <a:xfrm>
                                  <a:off x="0" y="0"/>
                                  <a:ext cx="1094105" cy="53340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620662" name="Rectangle 1"/>
                              <wps:cNvSpPr/>
                              <wps:spPr>
                                <a:xfrm>
                                  <a:off x="50800" y="57150"/>
                                  <a:ext cx="988060" cy="41529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72D9F" id="Group 2" o:spid="_x0000_s1026" style="position:absolute;margin-left:16.9pt;margin-top:10.4pt;width:86.15pt;height:42pt;z-index:251658260" coordsize="10941,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">
                      <v:rect id="Rectangle 1" o:spid="_x0000_s1027" style="position:absolute;width:10941;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" filled="f" strokecolor="black [3213]" strokeweight="1pt"/>
                      <v:rect id="Rectangle 1" o:spid="_x0000_s1028" style="position:absolute;left:508;top:571;width:9880;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" filled="f" strokecolor="black [3213]" strokeweight="1pt"/>
                      <w10:wrap type="topAndBottom"/>
                    </v:group>
                  </w:pict>
                </mc:Fallback>
              </mc:AlternateContent>
            </w:r>
          </w:p>
        </w:tc>
        <w:tc>
          <w:tcPr>
            <w:tcW w:w="2712" w:type="dxa"/>
          </w:tcPr>
          <w:p w14:paraId="2ECC026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Weak Entity set</w:t>
            </w:r>
          </w:p>
        </w:tc>
      </w:tr>
      <w:tr w:rsidR="00AC10CA" w:rsidRPr="00324A75" w14:paraId="2C05BDD7" w14:textId="77777777" w:rsidTr="00AC10CA">
        <w:trPr>
          <w:trHeight w:val="344"/>
        </w:trPr>
        <w:tc>
          <w:tcPr>
            <w:tcW w:w="2707" w:type="dxa"/>
          </w:tcPr>
          <w:p w14:paraId="1658951F"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Diamond</w:t>
            </w:r>
          </w:p>
        </w:tc>
        <w:tc>
          <w:tcPr>
            <w:tcW w:w="3036" w:type="dxa"/>
          </w:tcPr>
          <w:p w14:paraId="5F5D886C"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61" behindDoc="0" locked="0" layoutInCell="1" allowOverlap="1" wp14:anchorId="2522BF60" wp14:editId="41149779">
                      <wp:simplePos x="0" y="0"/>
                      <wp:positionH relativeFrom="column">
                        <wp:posOffset>303530</wp:posOffset>
                      </wp:positionH>
                      <wp:positionV relativeFrom="paragraph">
                        <wp:posOffset>53340</wp:posOffset>
                      </wp:positionV>
                      <wp:extent cx="949960" cy="825500"/>
                      <wp:effectExtent l="19050" t="19050" r="21590" b="31750"/>
                      <wp:wrapTopAndBottom/>
                      <wp:docPr id="999737800" name="Diamond 3"/>
                      <wp:cNvGraphicFramePr/>
                      <a:graphic xmlns:a="http://schemas.openxmlformats.org/drawingml/2006/main">
                        <a:graphicData uri="http://schemas.microsoft.com/office/word/2010/wordprocessingShape">
                          <wps:wsp>
                            <wps:cNvSpPr/>
                            <wps:spPr>
                              <a:xfrm>
                                <a:off x="0" y="0"/>
                                <a:ext cx="949960" cy="8255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93EECA" id="_x0000_t4" coordsize="21600,21600" o:spt="4" path="m10800,l,10800,10800,21600,21600,10800xe">
                      <v:stroke joinstyle="miter"/>
                      <v:path gradientshapeok="t" o:connecttype="rect" textboxrect="5400,5400,16200,16200"/>
                    </v:shapetype>
                    <v:shape id="Diamond 3" o:spid="_x0000_s1026" type="#_x0000_t4" style="position:absolute;margin-left:23.9pt;margin-top:4.2pt;width:74.8pt;height:6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" filled="f" strokecolor="black [3213]" strokeweight="1pt">
                      <w10:wrap type="topAndBottom"/>
                    </v:shape>
                  </w:pict>
                </mc:Fallback>
              </mc:AlternateContent>
            </w:r>
          </w:p>
        </w:tc>
        <w:tc>
          <w:tcPr>
            <w:tcW w:w="2712" w:type="dxa"/>
          </w:tcPr>
          <w:p w14:paraId="22477FFC"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Relationship set</w:t>
            </w:r>
          </w:p>
        </w:tc>
      </w:tr>
      <w:tr w:rsidR="00AC10CA" w:rsidRPr="00324A75" w14:paraId="05F479ED" w14:textId="77777777" w:rsidTr="00AC10CA">
        <w:trPr>
          <w:trHeight w:val="688"/>
        </w:trPr>
        <w:tc>
          <w:tcPr>
            <w:tcW w:w="2707" w:type="dxa"/>
          </w:tcPr>
          <w:p w14:paraId="7350AC08"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Diamond</w:t>
            </w:r>
          </w:p>
        </w:tc>
        <w:tc>
          <w:tcPr>
            <w:tcW w:w="3036" w:type="dxa"/>
          </w:tcPr>
          <w:p w14:paraId="78E4A152"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2" behindDoc="0" locked="0" layoutInCell="1" allowOverlap="1" wp14:anchorId="4E03CF61" wp14:editId="03378E97">
                      <wp:simplePos x="0" y="0"/>
                      <wp:positionH relativeFrom="column">
                        <wp:posOffset>309880</wp:posOffset>
                      </wp:positionH>
                      <wp:positionV relativeFrom="paragraph">
                        <wp:posOffset>110490</wp:posOffset>
                      </wp:positionV>
                      <wp:extent cx="949960" cy="825500"/>
                      <wp:effectExtent l="19050" t="19050" r="21590" b="31750"/>
                      <wp:wrapTopAndBottom/>
                      <wp:docPr id="688992842" name="Group 4"/>
                      <wp:cNvGraphicFramePr/>
                      <a:graphic xmlns:a="http://schemas.openxmlformats.org/drawingml/2006/main">
                        <a:graphicData uri="http://schemas.microsoft.com/office/word/2010/wordprocessingGroup">
                          <wpg:wgp>
                            <wpg:cNvGrpSpPr/>
                            <wpg:grpSpPr>
                              <a:xfrm>
                                <a:off x="0" y="0"/>
                                <a:ext cx="949960" cy="825500"/>
                                <a:chOff x="0" y="0"/>
                                <a:chExt cx="949960" cy="825500"/>
                              </a:xfrm>
                            </wpg:grpSpPr>
                            <wps:wsp>
                              <wps:cNvPr id="1259958567" name="Diamond 3"/>
                              <wps:cNvSpPr/>
                              <wps:spPr>
                                <a:xfrm>
                                  <a:off x="0" y="0"/>
                                  <a:ext cx="949960" cy="8255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803246" name="Diamond 3"/>
                              <wps:cNvSpPr/>
                              <wps:spPr>
                                <a:xfrm>
                                  <a:off x="114300" y="114300"/>
                                  <a:ext cx="715010" cy="59690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38B57" id="Group 4" o:spid="_x0000_s1026" style="position:absolute;margin-left:24.4pt;margin-top:8.7pt;width:74.8pt;height:65pt;z-index:251658262" coordsize="949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">
                      <v:shape id="Diamond 3" o:spid="_x0000_s1027" type="#_x0000_t4" style="position:absolute;width:9499;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" filled="f" strokecolor="black [3213]" strokeweight="1pt"/>
                      <v:shape id="Diamond 3" o:spid="_x0000_s1028" type="#_x0000_t4" style="position:absolute;left:1143;top:1143;width:7150;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" filled="f" strokecolor="black [3213]" strokeweight="1pt"/>
                      <w10:wrap type="topAndBottom"/>
                    </v:group>
                  </w:pict>
                </mc:Fallback>
              </mc:AlternateContent>
            </w:r>
          </w:p>
        </w:tc>
        <w:tc>
          <w:tcPr>
            <w:tcW w:w="2712" w:type="dxa"/>
          </w:tcPr>
          <w:p w14:paraId="760DAEB6"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Identifying relationship set for weak entity set</w:t>
            </w:r>
          </w:p>
        </w:tc>
      </w:tr>
      <w:tr w:rsidR="00AC10CA" w:rsidRPr="00324A75" w14:paraId="6D643009" w14:textId="77777777" w:rsidTr="00AC10CA">
        <w:trPr>
          <w:trHeight w:val="358"/>
        </w:trPr>
        <w:tc>
          <w:tcPr>
            <w:tcW w:w="2707" w:type="dxa"/>
          </w:tcPr>
          <w:p w14:paraId="0EF62BAD"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Eclipse</w:t>
            </w:r>
          </w:p>
        </w:tc>
        <w:tc>
          <w:tcPr>
            <w:tcW w:w="3036" w:type="dxa"/>
          </w:tcPr>
          <w:p w14:paraId="14F656A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63" behindDoc="0" locked="0" layoutInCell="1" allowOverlap="1" wp14:anchorId="0565DBE0" wp14:editId="2FB0C984">
                      <wp:simplePos x="0" y="0"/>
                      <wp:positionH relativeFrom="column">
                        <wp:posOffset>227330</wp:posOffset>
                      </wp:positionH>
                      <wp:positionV relativeFrom="paragraph">
                        <wp:posOffset>101600</wp:posOffset>
                      </wp:positionV>
                      <wp:extent cx="1206500" cy="552450"/>
                      <wp:effectExtent l="0" t="0" r="12700" b="19050"/>
                      <wp:wrapTopAndBottom/>
                      <wp:docPr id="340750278"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8E72C" id="Oval 5" o:spid="_x0000_s1026" style="position:absolute;margin-left:17.9pt;margin-top:8pt;width:95pt;height:43.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" filled="f" strokecolor="black [3213]" strokeweight="1pt">
                      <v:stroke joinstyle="miter"/>
                      <w10:wrap type="topAndBottom"/>
                    </v:oval>
                  </w:pict>
                </mc:Fallback>
              </mc:AlternateContent>
            </w:r>
          </w:p>
        </w:tc>
        <w:tc>
          <w:tcPr>
            <w:tcW w:w="2712" w:type="dxa"/>
          </w:tcPr>
          <w:p w14:paraId="49661C9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Attribute</w:t>
            </w:r>
          </w:p>
        </w:tc>
      </w:tr>
      <w:tr w:rsidR="00AC10CA" w:rsidRPr="00324A75" w14:paraId="49ED8147" w14:textId="77777777" w:rsidTr="00AC10CA">
        <w:trPr>
          <w:trHeight w:val="344"/>
        </w:trPr>
        <w:tc>
          <w:tcPr>
            <w:tcW w:w="2707" w:type="dxa"/>
          </w:tcPr>
          <w:p w14:paraId="3793BF48"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Eclipse</w:t>
            </w:r>
          </w:p>
        </w:tc>
        <w:tc>
          <w:tcPr>
            <w:tcW w:w="3036" w:type="dxa"/>
          </w:tcPr>
          <w:p w14:paraId="3A1E0A4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4" behindDoc="0" locked="0" layoutInCell="1" allowOverlap="1" wp14:anchorId="2C2F8CB6" wp14:editId="3735DC73">
                      <wp:simplePos x="0" y="0"/>
                      <wp:positionH relativeFrom="column">
                        <wp:posOffset>223520</wp:posOffset>
                      </wp:positionH>
                      <wp:positionV relativeFrom="paragraph">
                        <wp:posOffset>123190</wp:posOffset>
                      </wp:positionV>
                      <wp:extent cx="1206500" cy="552450"/>
                      <wp:effectExtent l="0" t="0" r="12700" b="19050"/>
                      <wp:wrapTopAndBottom/>
                      <wp:docPr id="1911846274" name="Group 6"/>
                      <wp:cNvGraphicFramePr/>
                      <a:graphic xmlns:a="http://schemas.openxmlformats.org/drawingml/2006/main">
                        <a:graphicData uri="http://schemas.microsoft.com/office/word/2010/wordprocessingGroup">
                          <wpg:wgp>
                            <wpg:cNvGrpSpPr/>
                            <wpg:grpSpPr>
                              <a:xfrm>
                                <a:off x="0" y="0"/>
                                <a:ext cx="1206500" cy="552450"/>
                                <a:chOff x="0" y="0"/>
                                <a:chExt cx="1206500" cy="552450"/>
                              </a:xfrm>
                            </wpg:grpSpPr>
                            <wps:wsp>
                              <wps:cNvPr id="192281442" name="Oval 5"/>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629771" name="Oval 5"/>
                              <wps:cNvSpPr/>
                              <wps:spPr>
                                <a:xfrm>
                                  <a:off x="127000" y="101600"/>
                                  <a:ext cx="977900" cy="3492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EE0DDF" id="Group 6" o:spid="_x0000_s1026" style="position:absolute;margin-left:17.6pt;margin-top:9.7pt;width:95pt;height:43.5pt;z-index:251658264" coordsize="1206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">
                      <v:oval id="Oval 5" o:spid="_x0000_s1027" style="position:absolute;width:12065;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" filled="f" strokecolor="black [3213]" strokeweight="1pt">
                        <v:stroke joinstyle="miter"/>
                      </v:oval>
                      <v:oval id="Oval 5" o:spid="_x0000_s1028" style="position:absolute;left:1270;top:1016;width:9779;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" filled="f" strokecolor="black [3213]" strokeweight="1pt">
                        <v:stroke joinstyle="miter"/>
                      </v:oval>
                      <w10:wrap type="topAndBottom"/>
                    </v:group>
                  </w:pict>
                </mc:Fallback>
              </mc:AlternateContent>
            </w:r>
          </w:p>
        </w:tc>
        <w:tc>
          <w:tcPr>
            <w:tcW w:w="2712" w:type="dxa"/>
          </w:tcPr>
          <w:p w14:paraId="2D7DB09F"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Multivalued attribute</w:t>
            </w:r>
          </w:p>
        </w:tc>
      </w:tr>
      <w:tr w:rsidR="00AC10CA" w:rsidRPr="00324A75" w14:paraId="3C7CEDF2" w14:textId="77777777" w:rsidTr="00AC10CA">
        <w:trPr>
          <w:trHeight w:val="344"/>
        </w:trPr>
        <w:tc>
          <w:tcPr>
            <w:tcW w:w="2707" w:type="dxa"/>
          </w:tcPr>
          <w:p w14:paraId="37855F8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Dotted Eclipse</w:t>
            </w:r>
          </w:p>
        </w:tc>
        <w:tc>
          <w:tcPr>
            <w:tcW w:w="3036" w:type="dxa"/>
          </w:tcPr>
          <w:p w14:paraId="12ADA21F"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65" behindDoc="0" locked="0" layoutInCell="1" allowOverlap="1" wp14:anchorId="2856FE0F" wp14:editId="2C5D522D">
                      <wp:simplePos x="0" y="0"/>
                      <wp:positionH relativeFrom="column">
                        <wp:posOffset>226060</wp:posOffset>
                      </wp:positionH>
                      <wp:positionV relativeFrom="paragraph">
                        <wp:posOffset>97790</wp:posOffset>
                      </wp:positionV>
                      <wp:extent cx="1206500" cy="552450"/>
                      <wp:effectExtent l="0" t="0" r="12700" b="19050"/>
                      <wp:wrapTopAndBottom/>
                      <wp:docPr id="1048695142"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5A9AD9" id="Oval 5" o:spid="_x0000_s1026" style="position:absolute;margin-left:17.8pt;margin-top:7.7pt;width:95pt;height:43.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" filled="f" strokecolor="black [3213]" strokeweight="1pt">
                      <v:stroke dashstyle="dash" joinstyle="miter"/>
                      <w10:wrap type="topAndBottom"/>
                    </v:oval>
                  </w:pict>
                </mc:Fallback>
              </mc:AlternateContent>
            </w:r>
          </w:p>
        </w:tc>
        <w:tc>
          <w:tcPr>
            <w:tcW w:w="2712" w:type="dxa"/>
          </w:tcPr>
          <w:p w14:paraId="2A3132F7"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Derived attribute</w:t>
            </w:r>
          </w:p>
        </w:tc>
      </w:tr>
      <w:tr w:rsidR="00AC10CA" w:rsidRPr="00324A75" w14:paraId="60D382B2" w14:textId="77777777" w:rsidTr="00AC10CA">
        <w:trPr>
          <w:trHeight w:val="344"/>
        </w:trPr>
        <w:tc>
          <w:tcPr>
            <w:tcW w:w="2707" w:type="dxa"/>
          </w:tcPr>
          <w:p w14:paraId="1FC129F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Primary key</w:t>
            </w:r>
          </w:p>
        </w:tc>
        <w:tc>
          <w:tcPr>
            <w:tcW w:w="3036" w:type="dxa"/>
          </w:tcPr>
          <w:p w14:paraId="5072D1E6"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6" behindDoc="0" locked="0" layoutInCell="1" allowOverlap="1" wp14:anchorId="13266231" wp14:editId="42919D1C">
                      <wp:simplePos x="0" y="0"/>
                      <wp:positionH relativeFrom="column">
                        <wp:posOffset>225425</wp:posOffset>
                      </wp:positionH>
                      <wp:positionV relativeFrom="paragraph">
                        <wp:posOffset>102553</wp:posOffset>
                      </wp:positionV>
                      <wp:extent cx="1206500" cy="552450"/>
                      <wp:effectExtent l="0" t="0" r="12700" b="19050"/>
                      <wp:wrapSquare wrapText="bothSides"/>
                      <wp:docPr id="1031597421" name="Group 6"/>
                      <wp:cNvGraphicFramePr/>
                      <a:graphic xmlns:a="http://schemas.openxmlformats.org/drawingml/2006/main">
                        <a:graphicData uri="http://schemas.microsoft.com/office/word/2010/wordprocessingGroup">
                          <wpg:wgp>
                            <wpg:cNvGrpSpPr/>
                            <wpg:grpSpPr>
                              <a:xfrm>
                                <a:off x="0" y="0"/>
                                <a:ext cx="1206500" cy="552450"/>
                                <a:chOff x="0" y="0"/>
                                <a:chExt cx="1206500" cy="552450"/>
                              </a:xfrm>
                            </wpg:grpSpPr>
                            <wps:wsp>
                              <wps:cNvPr id="1429406795" name="Oval 5"/>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986097" name="Text Box 7"/>
                              <wps:cNvSpPr txBox="1"/>
                              <wps:spPr>
                                <a:xfrm>
                                  <a:off x="142875" y="128587"/>
                                  <a:ext cx="869372" cy="290945"/>
                                </a:xfrm>
                                <a:prstGeom prst="rect">
                                  <a:avLst/>
                                </a:prstGeom>
                                <a:noFill/>
                                <a:ln w="6350">
                                  <a:noFill/>
                                </a:ln>
                              </wps:spPr>
                              <wps:txbx>
                                <w:txbxContent>
                                  <w:p w14:paraId="7C7DFF5F" w14:textId="77777777" w:rsidR="00AC10CA" w:rsidRPr="00DE522E" w:rsidRDefault="00AC10CA" w:rsidP="00AC10CA">
                                    <w:pPr>
                                      <w:jc w:val="center"/>
                                      <w:rPr>
                                        <w:rFonts w:ascii="Times New Roman" w:hAnsi="Times New Roman" w:cs="Times New Roman"/>
                                        <w:u w:val="dotDotDash"/>
                                        <w:lang w:val="en-US"/>
                                      </w:rPr>
                                    </w:pPr>
                                    <w:r w:rsidRPr="00DE522E">
                                      <w:rPr>
                                        <w:rFonts w:ascii="Times New Roman" w:hAnsi="Times New Roman" w:cs="Times New Roman"/>
                                        <w:u w:val="single"/>
                                        <w:lang w:val="en-US"/>
                                      </w:rPr>
                                      <w:t>A</w:t>
                                    </w:r>
                                  </w:p>
                                  <w:p w14:paraId="08BAE051" w14:textId="77777777" w:rsidR="00AC10CA" w:rsidRDefault="00AC10CA" w:rsidP="00AC10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266231" id="Group 6" o:spid="_x0000_s1026" style="position:absolute;left:0;text-align:left;margin-left:17.75pt;margin-top:8.1pt;width:95pt;height:43.5pt;z-index:251658266" coordsize="1206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">
                      <v:oval id="Oval 5" o:spid="_x0000_s1027" style="position:absolute;width:12065;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" filled="f" strokecolor="black [3213]" strokeweight="1pt">
                        <v:stroke joinstyle="miter"/>
                      </v:oval>
                      <v:shapetype id="_x0000_t202" coordsize="21600,21600" o:spt="202" path="m,l,21600r21600,l21600,xe">
                        <v:stroke joinstyle="miter"/>
                        <v:path gradientshapeok="t" o:connecttype="rect"/>
                      </v:shapetype>
                      <v:shape id="Text Box 7" o:spid="_x0000_s1028" type="#_x0000_t202" style="position:absolute;left:1428;top:1285;width:8694;height:2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" filled="f" stroked="f" strokeweight=".5pt">
                        <v:textbox>
                          <w:txbxContent>
                            <w:p w14:paraId="7C7DFF5F" w14:textId="77777777" w:rsidR="00AC10CA" w:rsidRPr="00DE522E" w:rsidRDefault="00AC10CA" w:rsidP="00AC10CA">
                              <w:pPr>
                                <w:jc w:val="center"/>
                                <w:rPr>
                                  <w:rFonts w:ascii="Times New Roman" w:hAnsi="Times New Roman" w:cs="Times New Roman"/>
                                  <w:u w:val="dotDotDash"/>
                                  <w:lang w:val="en-US"/>
                                </w:rPr>
                              </w:pPr>
                              <w:r w:rsidRPr="00DE522E">
                                <w:rPr>
                                  <w:rFonts w:ascii="Times New Roman" w:hAnsi="Times New Roman" w:cs="Times New Roman"/>
                                  <w:u w:val="single"/>
                                  <w:lang w:val="en-US"/>
                                </w:rPr>
                                <w:t>A</w:t>
                              </w:r>
                            </w:p>
                            <w:p w14:paraId="08BAE051" w14:textId="77777777" w:rsidR="00AC10CA" w:rsidRDefault="00AC10CA" w:rsidP="00AC10CA"/>
                          </w:txbxContent>
                        </v:textbox>
                      </v:shape>
                      <w10:wrap type="square"/>
                    </v:group>
                  </w:pict>
                </mc:Fallback>
              </mc:AlternateContent>
            </w:r>
          </w:p>
        </w:tc>
        <w:tc>
          <w:tcPr>
            <w:tcW w:w="2712" w:type="dxa"/>
          </w:tcPr>
          <w:p w14:paraId="5FEB4C1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Primary key</w:t>
            </w:r>
          </w:p>
        </w:tc>
      </w:tr>
      <w:tr w:rsidR="00AC10CA" w:rsidRPr="00324A75" w14:paraId="3AB6B864" w14:textId="77777777" w:rsidTr="00AC10CA">
        <w:trPr>
          <w:trHeight w:val="344"/>
        </w:trPr>
        <w:tc>
          <w:tcPr>
            <w:tcW w:w="2707" w:type="dxa"/>
          </w:tcPr>
          <w:p w14:paraId="2D49CD2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Discriminator</w:t>
            </w:r>
          </w:p>
        </w:tc>
        <w:tc>
          <w:tcPr>
            <w:tcW w:w="3036" w:type="dxa"/>
          </w:tcPr>
          <w:p w14:paraId="0350B0AF"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7" behindDoc="0" locked="0" layoutInCell="1" allowOverlap="1" wp14:anchorId="6745148F" wp14:editId="6032A689">
                      <wp:simplePos x="0" y="0"/>
                      <wp:positionH relativeFrom="column">
                        <wp:posOffset>225425</wp:posOffset>
                      </wp:positionH>
                      <wp:positionV relativeFrom="paragraph">
                        <wp:posOffset>131128</wp:posOffset>
                      </wp:positionV>
                      <wp:extent cx="1206500" cy="552450"/>
                      <wp:effectExtent l="0" t="0" r="12700" b="19050"/>
                      <wp:wrapSquare wrapText="bothSides"/>
                      <wp:docPr id="1483583460" name="Group 5"/>
                      <wp:cNvGraphicFramePr/>
                      <a:graphic xmlns:a="http://schemas.openxmlformats.org/drawingml/2006/main">
                        <a:graphicData uri="http://schemas.microsoft.com/office/word/2010/wordprocessingGroup">
                          <wpg:wgp>
                            <wpg:cNvGrpSpPr/>
                            <wpg:grpSpPr>
                              <a:xfrm>
                                <a:off x="0" y="0"/>
                                <a:ext cx="1206500" cy="552450"/>
                                <a:chOff x="0" y="0"/>
                                <a:chExt cx="1206500" cy="552450"/>
                              </a:xfrm>
                            </wpg:grpSpPr>
                            <wps:wsp>
                              <wps:cNvPr id="1058641068" name="Oval 5"/>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71186193" name="Group 9"/>
                              <wpg:cNvGrpSpPr/>
                              <wpg:grpSpPr>
                                <a:xfrm>
                                  <a:off x="166688" y="100012"/>
                                  <a:ext cx="869372" cy="290945"/>
                                  <a:chOff x="0" y="0"/>
                                  <a:chExt cx="869372" cy="290945"/>
                                </a:xfrm>
                              </wpg:grpSpPr>
                              <wps:wsp>
                                <wps:cNvPr id="725103659" name="Text Box 7"/>
                                <wps:cNvSpPr txBox="1"/>
                                <wps:spPr>
                                  <a:xfrm>
                                    <a:off x="0" y="0"/>
                                    <a:ext cx="869372" cy="290945"/>
                                  </a:xfrm>
                                  <a:prstGeom prst="rect">
                                    <a:avLst/>
                                  </a:prstGeom>
                                  <a:noFill/>
                                  <a:ln w="6350">
                                    <a:noFill/>
                                  </a:ln>
                                </wps:spPr>
                                <wps:txbx>
                                  <w:txbxContent>
                                    <w:p w14:paraId="16777D8E" w14:textId="77777777" w:rsidR="00AC10CA" w:rsidRPr="006D729C" w:rsidRDefault="00AC10CA" w:rsidP="00AC10CA">
                                      <w:pPr>
                                        <w:jc w:val="center"/>
                                        <w:rPr>
                                          <w:rFonts w:ascii="Times New Roman" w:hAnsi="Times New Roman" w:cs="Times New Roman"/>
                                          <w:lang w:val="en-US"/>
                                        </w:rPr>
                                      </w:pPr>
                                      <w:r w:rsidRPr="006D729C">
                                        <w:rPr>
                                          <w:rFonts w:ascii="Times New Roman" w:hAnsi="Times New Roman" w:cs="Times New Roman"/>
                                          <w:lang w:val="en-US"/>
                                        </w:rPr>
                                        <w:t xml:space="preserve">A </w:t>
                                      </w:r>
                                    </w:p>
                                    <w:p w14:paraId="01187DB1" w14:textId="77777777" w:rsidR="00AC10CA" w:rsidRDefault="00AC10CA" w:rsidP="00AC10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750236" name="Straight Connector 8"/>
                                <wps:cNvCnPr/>
                                <wps:spPr>
                                  <a:xfrm>
                                    <a:off x="279400" y="232833"/>
                                    <a:ext cx="335972" cy="0"/>
                                  </a:xfrm>
                                  <a:prstGeom prst="line">
                                    <a:avLst/>
                                  </a:prstGeom>
                                  <a:ln>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745148F" id="Group 5" o:spid="_x0000_s1029" style="position:absolute;left:0;text-align:left;margin-left:17.75pt;margin-top:10.35pt;width:95pt;height:43.5pt;z-index:251658267" coordsize="1206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">
                      <v:oval id="Oval 5" o:spid="_x0000_s1030" style="position:absolute;width:12065;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" filled="f" strokecolor="black [3213]" strokeweight="1pt">
                        <v:stroke joinstyle="miter"/>
                      </v:oval>
                      <v:group id="Group 9" o:spid="_x0000_s1031" style="position:absolute;left:1666;top:1000;width:8694;height:2909" coordsize="8693,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">
                        <v:shape id="Text Box 7" o:spid="_x0000_s1032" type="#_x0000_t202" style="position:absolute;width:8693;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" filled="f" stroked="f" strokeweight=".5pt">
                          <v:textbox>
                            <w:txbxContent>
                              <w:p w14:paraId="16777D8E" w14:textId="77777777" w:rsidR="00AC10CA" w:rsidRPr="006D729C" w:rsidRDefault="00AC10CA" w:rsidP="00AC10CA">
                                <w:pPr>
                                  <w:jc w:val="center"/>
                                  <w:rPr>
                                    <w:rFonts w:ascii="Times New Roman" w:hAnsi="Times New Roman" w:cs="Times New Roman"/>
                                    <w:lang w:val="en-US"/>
                                  </w:rPr>
                                </w:pPr>
                                <w:r w:rsidRPr="006D729C">
                                  <w:rPr>
                                    <w:rFonts w:ascii="Times New Roman" w:hAnsi="Times New Roman" w:cs="Times New Roman"/>
                                    <w:lang w:val="en-US"/>
                                  </w:rPr>
                                  <w:t xml:space="preserve">A </w:t>
                                </w:r>
                              </w:p>
                              <w:p w14:paraId="01187DB1" w14:textId="77777777" w:rsidR="00AC10CA" w:rsidRDefault="00AC10CA" w:rsidP="00AC10CA"/>
                            </w:txbxContent>
                          </v:textbox>
                        </v:shape>
                        <v:line id="Straight Connector 8" o:spid="_x0000_s1033" style="position:absolute;visibility:visible;mso-wrap-style:square" from="2794,2328" to="6153,2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" strokecolor="white [3212]" strokeweight=".5pt">
                          <v:stroke dashstyle="dash" joinstyle="miter"/>
                        </v:line>
                      </v:group>
                      <w10:wrap type="square"/>
                    </v:group>
                  </w:pict>
                </mc:Fallback>
              </mc:AlternateContent>
            </w:r>
          </w:p>
        </w:tc>
        <w:tc>
          <w:tcPr>
            <w:tcW w:w="2712" w:type="dxa"/>
          </w:tcPr>
          <w:p w14:paraId="4996D6AE"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Discriminating attribute of weak entity set</w:t>
            </w:r>
          </w:p>
        </w:tc>
      </w:tr>
      <w:tr w:rsidR="00AC10CA" w:rsidRPr="00324A75" w14:paraId="3EC21D3E" w14:textId="77777777" w:rsidTr="00AC10CA">
        <w:trPr>
          <w:trHeight w:val="344"/>
        </w:trPr>
        <w:tc>
          <w:tcPr>
            <w:tcW w:w="2707" w:type="dxa"/>
          </w:tcPr>
          <w:p w14:paraId="0ECCA36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Many-to-many</w:t>
            </w:r>
          </w:p>
        </w:tc>
        <w:tc>
          <w:tcPr>
            <w:tcW w:w="3036" w:type="dxa"/>
          </w:tcPr>
          <w:p w14:paraId="5BA48BEA"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8" behindDoc="0" locked="0" layoutInCell="1" allowOverlap="1" wp14:anchorId="122BC7E3" wp14:editId="34A01B71">
                      <wp:simplePos x="0" y="0"/>
                      <wp:positionH relativeFrom="column">
                        <wp:posOffset>13018</wp:posOffset>
                      </wp:positionH>
                      <wp:positionV relativeFrom="paragraph">
                        <wp:posOffset>39053</wp:posOffset>
                      </wp:positionV>
                      <wp:extent cx="1643554" cy="651510"/>
                      <wp:effectExtent l="0" t="19050" r="13970" b="34290"/>
                      <wp:wrapSquare wrapText="bothSides"/>
                      <wp:docPr id="1598410525" name="Group 2"/>
                      <wp:cNvGraphicFramePr/>
                      <a:graphic xmlns:a="http://schemas.openxmlformats.org/drawingml/2006/main">
                        <a:graphicData uri="http://schemas.microsoft.com/office/word/2010/wordprocessingGroup">
                          <wpg:wgp>
                            <wpg:cNvGrpSpPr/>
                            <wpg:grpSpPr>
                              <a:xfrm>
                                <a:off x="0" y="0"/>
                                <a:ext cx="1643554" cy="651510"/>
                                <a:chOff x="0" y="0"/>
                                <a:chExt cx="1643554" cy="651510"/>
                              </a:xfrm>
                            </wpg:grpSpPr>
                            <wps:wsp>
                              <wps:cNvPr id="195396712" name="Diamond 3"/>
                              <wps:cNvSpPr/>
                              <wps:spPr>
                                <a:xfrm>
                                  <a:off x="395288"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938099" name="Straight Connector 11"/>
                              <wps:cNvCnPr/>
                              <wps:spPr>
                                <a:xfrm flipH="1" flipV="1">
                                  <a:off x="0" y="328613"/>
                                  <a:ext cx="39300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3463320" name="Straight Connector 11"/>
                              <wps:cNvCnPr/>
                              <wps:spPr>
                                <a:xfrm flipH="1" flipV="1">
                                  <a:off x="1276350" y="319088"/>
                                  <a:ext cx="367204" cy="66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CA97C32" id="Group 2" o:spid="_x0000_s1026" style="position:absolute;margin-left:1.05pt;margin-top:3.1pt;width:129.4pt;height:51.3pt;z-index:251658268" coordsize="1643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">
                      <v:shape id="Diamond 3" o:spid="_x0000_s1027" type="#_x0000_t4" style="position:absolute;left:3952;width:8878;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" filled="f" strokecolor="black [3213]" strokeweight="1pt"/>
                      <v:line id="Straight Connector 11" o:spid="_x0000_s1028" style="position:absolute;flip:x y;visibility:visible;mso-wrap-style:square" from="0,3286" to="3930,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" strokecolor="black [3213]" strokeweight="1pt">
                        <v:stroke joinstyle="miter"/>
                      </v:line>
                      <v:line id="Straight Connector 11" o:spid="_x0000_s1029" style="position:absolute;flip:x y;visibility:visible;mso-wrap-style:square" from="12763,3190" to="16435,3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" strokecolor="black [3213]" strokeweight="1pt">
                        <v:stroke joinstyle="miter"/>
                      </v:line>
                      <w10:wrap type="square"/>
                    </v:group>
                  </w:pict>
                </mc:Fallback>
              </mc:AlternateContent>
            </w:r>
          </w:p>
        </w:tc>
        <w:tc>
          <w:tcPr>
            <w:tcW w:w="2712" w:type="dxa"/>
          </w:tcPr>
          <w:p w14:paraId="52987B6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Many-to-many relationship</w:t>
            </w:r>
          </w:p>
        </w:tc>
      </w:tr>
      <w:tr w:rsidR="00AC10CA" w:rsidRPr="00324A75" w14:paraId="7A287714" w14:textId="77777777" w:rsidTr="00AC10CA">
        <w:trPr>
          <w:trHeight w:val="344"/>
        </w:trPr>
        <w:tc>
          <w:tcPr>
            <w:tcW w:w="2707" w:type="dxa"/>
          </w:tcPr>
          <w:p w14:paraId="37E8A7A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One-to-one</w:t>
            </w:r>
          </w:p>
        </w:tc>
        <w:tc>
          <w:tcPr>
            <w:tcW w:w="3036" w:type="dxa"/>
          </w:tcPr>
          <w:p w14:paraId="73752448"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0" behindDoc="0" locked="0" layoutInCell="1" allowOverlap="1" wp14:anchorId="7D499EEE" wp14:editId="0C630B59">
                      <wp:simplePos x="0" y="0"/>
                      <wp:positionH relativeFrom="column">
                        <wp:posOffset>39370</wp:posOffset>
                      </wp:positionH>
                      <wp:positionV relativeFrom="paragraph">
                        <wp:posOffset>66040</wp:posOffset>
                      </wp:positionV>
                      <wp:extent cx="1736090" cy="651510"/>
                      <wp:effectExtent l="38100" t="19050" r="16510" b="34290"/>
                      <wp:wrapSquare wrapText="bothSides"/>
                      <wp:docPr id="886439322" name="Group 3"/>
                      <wp:cNvGraphicFramePr/>
                      <a:graphic xmlns:a="http://schemas.openxmlformats.org/drawingml/2006/main">
                        <a:graphicData uri="http://schemas.microsoft.com/office/word/2010/wordprocessingGroup">
                          <wpg:wgp>
                            <wpg:cNvGrpSpPr/>
                            <wpg:grpSpPr>
                              <a:xfrm>
                                <a:off x="0" y="0"/>
                                <a:ext cx="1736090" cy="651510"/>
                                <a:chOff x="0" y="0"/>
                                <a:chExt cx="1612265" cy="651510"/>
                              </a:xfrm>
                            </wpg:grpSpPr>
                            <wps:wsp>
                              <wps:cNvPr id="2146186667" name="Diamond 3"/>
                              <wps:cNvSpPr/>
                              <wps:spPr>
                                <a:xfrm>
                                  <a:off x="314325"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222282" name="Straight Arrow Connector 13"/>
                              <wps:cNvCnPr/>
                              <wps:spPr>
                                <a:xfrm>
                                  <a:off x="1209675" y="323850"/>
                                  <a:ext cx="402590" cy="1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018036" name="Straight Arrow Connector 15"/>
                              <wps:cNvCnPr/>
                              <wps:spPr>
                                <a:xfrm flipH="1">
                                  <a:off x="0" y="323850"/>
                                  <a:ext cx="313508" cy="217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118B658" id="Group 3" o:spid="_x0000_s1026" style="position:absolute;margin-left:3.1pt;margin-top:5.2pt;width:136.7pt;height:51.3pt;z-index:251658270;mso-width-relative:margin" coordsize="16122,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">
                      <v:shape id="Diamond 3" o:spid="_x0000_s1027" type="#_x0000_t4" style="position:absolute;left:3143;width:88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" filled="f" strokecolor="black [3213]" strokeweight="1pt"/>
                      <v:shapetype id="_x0000_t32" coordsize="21600,21600" o:spt="32" o:oned="t" path="m,l21600,21600e" filled="f">
                        <v:path arrowok="t" fillok="f" o:connecttype="none"/>
                        <o:lock v:ext="edit" shapetype="t"/>
                      </v:shapetype>
                      <v:shape id="Straight Arrow Connector 13" o:spid="_x0000_s1028" type="#_x0000_t32" style="position:absolute;left:12096;top:3238;width:4026;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" strokecolor="black [3213]" strokeweight="1pt">
                        <v:stroke endarrow="block" joinstyle="miter"/>
                      </v:shape>
                      <v:shape id="Straight Arrow Connector 15" o:spid="_x0000_s1029" type="#_x0000_t32" style="position:absolute;top:3238;width:3135;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" strokecolor="black [3213]" strokeweight="1pt">
                        <v:stroke endarrow="block" joinstyle="miter"/>
                      </v:shape>
                      <w10:wrap type="square"/>
                    </v:group>
                  </w:pict>
                </mc:Fallback>
              </mc:AlternateContent>
            </w:r>
          </w:p>
        </w:tc>
        <w:tc>
          <w:tcPr>
            <w:tcW w:w="2712" w:type="dxa"/>
          </w:tcPr>
          <w:p w14:paraId="6FFDE433"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One-to-one relationship</w:t>
            </w:r>
          </w:p>
        </w:tc>
      </w:tr>
      <w:tr w:rsidR="00AC10CA" w:rsidRPr="00324A75" w14:paraId="00953437" w14:textId="77777777" w:rsidTr="00AC10CA">
        <w:trPr>
          <w:trHeight w:val="344"/>
        </w:trPr>
        <w:tc>
          <w:tcPr>
            <w:tcW w:w="2707" w:type="dxa"/>
          </w:tcPr>
          <w:p w14:paraId="7D6D3286"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Many-to-one</w:t>
            </w:r>
          </w:p>
        </w:tc>
        <w:tc>
          <w:tcPr>
            <w:tcW w:w="3036" w:type="dxa"/>
          </w:tcPr>
          <w:p w14:paraId="61382D0C"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69" behindDoc="0" locked="0" layoutInCell="1" allowOverlap="1" wp14:anchorId="4EB7049C" wp14:editId="5E38C61D">
                      <wp:simplePos x="0" y="0"/>
                      <wp:positionH relativeFrom="column">
                        <wp:posOffset>-17462</wp:posOffset>
                      </wp:positionH>
                      <wp:positionV relativeFrom="paragraph">
                        <wp:posOffset>90170</wp:posOffset>
                      </wp:positionV>
                      <wp:extent cx="1679121" cy="651510"/>
                      <wp:effectExtent l="0" t="19050" r="73660" b="34290"/>
                      <wp:wrapSquare wrapText="bothSides"/>
                      <wp:docPr id="949645572" name="Group 4"/>
                      <wp:cNvGraphicFramePr/>
                      <a:graphic xmlns:a="http://schemas.openxmlformats.org/drawingml/2006/main">
                        <a:graphicData uri="http://schemas.microsoft.com/office/word/2010/wordprocessingGroup">
                          <wpg:wgp>
                            <wpg:cNvGrpSpPr/>
                            <wpg:grpSpPr>
                              <a:xfrm>
                                <a:off x="0" y="0"/>
                                <a:ext cx="1679121" cy="651510"/>
                                <a:chOff x="0" y="0"/>
                                <a:chExt cx="1679121" cy="651510"/>
                              </a:xfrm>
                            </wpg:grpSpPr>
                            <wps:wsp>
                              <wps:cNvPr id="197311399" name="Diamond 3"/>
                              <wps:cNvSpPr/>
                              <wps:spPr>
                                <a:xfrm>
                                  <a:off x="390525"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26215" name="Straight Connector 11"/>
                              <wps:cNvCnPr/>
                              <wps:spPr>
                                <a:xfrm flipH="1" flipV="1">
                                  <a:off x="0" y="323850"/>
                                  <a:ext cx="39300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9114947" name="Straight Arrow Connector 13"/>
                              <wps:cNvCnPr/>
                              <wps:spPr>
                                <a:xfrm>
                                  <a:off x="1276350" y="319088"/>
                                  <a:ext cx="402771" cy="217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2097DF" id="Group 4" o:spid="_x0000_s1026" style="position:absolute;margin-left:-1.35pt;margin-top:7.1pt;width:132.2pt;height:51.3pt;z-index:251658269" coordsize="16791,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">
                      <v:shape id="Diamond 3" o:spid="_x0000_s1027" type="#_x0000_t4" style="position:absolute;left:3905;width:88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" filled="f" strokecolor="black [3213]" strokeweight="1pt"/>
                      <v:line id="Straight Connector 11" o:spid="_x0000_s1028" style="position:absolute;flip:x y;visibility:visible;mso-wrap-style:square" from="0,3238" to="3930,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" strokecolor="black [3213]" strokeweight="1pt">
                        <v:stroke joinstyle="miter"/>
                      </v:line>
                      <v:shape id="Straight Arrow Connector 13" o:spid="_x0000_s1029" type="#_x0000_t32" style="position:absolute;left:12763;top:3190;width:4028;height: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" strokecolor="black [3213]" strokeweight="1pt">
                        <v:stroke endarrow="block" joinstyle="miter"/>
                      </v:shape>
                      <w10:wrap type="square"/>
                    </v:group>
                  </w:pict>
                </mc:Fallback>
              </mc:AlternateContent>
            </w:r>
          </w:p>
        </w:tc>
        <w:tc>
          <w:tcPr>
            <w:tcW w:w="2712" w:type="dxa"/>
          </w:tcPr>
          <w:p w14:paraId="432514A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Many-to-one relationship</w:t>
            </w:r>
          </w:p>
        </w:tc>
      </w:tr>
      <w:tr w:rsidR="00AC10CA" w:rsidRPr="00324A75" w14:paraId="7DA9169E" w14:textId="77777777" w:rsidTr="00AC10CA">
        <w:trPr>
          <w:trHeight w:val="344"/>
        </w:trPr>
        <w:tc>
          <w:tcPr>
            <w:tcW w:w="2707" w:type="dxa"/>
          </w:tcPr>
          <w:p w14:paraId="7700DFA5"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Double line</w:t>
            </w:r>
          </w:p>
        </w:tc>
        <w:tc>
          <w:tcPr>
            <w:tcW w:w="3036" w:type="dxa"/>
          </w:tcPr>
          <w:p w14:paraId="7790A996"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2" behindDoc="0" locked="0" layoutInCell="1" allowOverlap="1" wp14:anchorId="43152086" wp14:editId="1C8D944A">
                      <wp:simplePos x="0" y="0"/>
                      <wp:positionH relativeFrom="column">
                        <wp:posOffset>241935</wp:posOffset>
                      </wp:positionH>
                      <wp:positionV relativeFrom="paragraph">
                        <wp:posOffset>201930</wp:posOffset>
                      </wp:positionV>
                      <wp:extent cx="990600" cy="0"/>
                      <wp:effectExtent l="0" t="0" r="0" b="0"/>
                      <wp:wrapNone/>
                      <wp:docPr id="1341101427" name="Straight Connector 16"/>
                      <wp:cNvGraphicFramePr/>
                      <a:graphic xmlns:a="http://schemas.openxmlformats.org/drawingml/2006/main">
                        <a:graphicData uri="http://schemas.microsoft.com/office/word/2010/wordprocessingShape">
                          <wps:wsp>
                            <wps:cNvCnPr/>
                            <wps:spPr>
                              <a:xfrm>
                                <a:off x="0" y="0"/>
                                <a:ext cx="990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1FA4F" id="Straight Connector 16" o:spid="_x0000_s1026" style="position:absolute;z-index:251658272;visibility:visible;mso-wrap-style:square;mso-wrap-distance-left:9pt;mso-wrap-distance-top:0;mso-wrap-distance-right:9pt;mso-wrap-distance-bottom:0;mso-position-horizontal:absolute;mso-position-horizontal-relative:text;mso-position-vertical:absolute;mso-position-vertical-relative:text" from="19.05pt,15.9pt" to="97.0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" strokecolor="black [3213]" strokeweight="1pt">
                      <v:stroke joinstyle="miter"/>
                    </v:line>
                  </w:pict>
                </mc:Fallback>
              </mc:AlternateContent>
            </w: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1" behindDoc="0" locked="0" layoutInCell="1" allowOverlap="1" wp14:anchorId="7E7EAC07" wp14:editId="5C9A7DE1">
                      <wp:simplePos x="0" y="0"/>
                      <wp:positionH relativeFrom="column">
                        <wp:posOffset>241935</wp:posOffset>
                      </wp:positionH>
                      <wp:positionV relativeFrom="paragraph">
                        <wp:posOffset>85725</wp:posOffset>
                      </wp:positionV>
                      <wp:extent cx="990600" cy="0"/>
                      <wp:effectExtent l="0" t="0" r="0" b="0"/>
                      <wp:wrapNone/>
                      <wp:docPr id="1079651212" name="Straight Connector 16"/>
                      <wp:cNvGraphicFramePr/>
                      <a:graphic xmlns:a="http://schemas.openxmlformats.org/drawingml/2006/main">
                        <a:graphicData uri="http://schemas.microsoft.com/office/word/2010/wordprocessingShape">
                          <wps:wsp>
                            <wps:cNvCnPr/>
                            <wps:spPr>
                              <a:xfrm>
                                <a:off x="0" y="0"/>
                                <a:ext cx="990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E6EDF" id="Straight Connector 16" o:spid="_x0000_s1026" style="position:absolute;z-index:251658271;visibility:visible;mso-wrap-style:square;mso-wrap-distance-left:9pt;mso-wrap-distance-top:0;mso-wrap-distance-right:9pt;mso-wrap-distance-bottom:0;mso-position-horizontal:absolute;mso-position-horizontal-relative:text;mso-position-vertical:absolute;mso-position-vertical-relative:text" from="19.05pt,6.75pt" to="97.0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" strokecolor="black [3213]" strokeweight="1pt">
                      <v:stroke joinstyle="miter"/>
                    </v:line>
                  </w:pict>
                </mc:Fallback>
              </mc:AlternateContent>
            </w:r>
          </w:p>
        </w:tc>
        <w:tc>
          <w:tcPr>
            <w:tcW w:w="2712" w:type="dxa"/>
          </w:tcPr>
          <w:p w14:paraId="03C6D369"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Total participation of entity set in a relationship</w:t>
            </w:r>
          </w:p>
        </w:tc>
      </w:tr>
      <w:tr w:rsidR="00AC10CA" w:rsidRPr="00324A75" w14:paraId="2766934A" w14:textId="77777777" w:rsidTr="00AC10CA">
        <w:trPr>
          <w:trHeight w:val="344"/>
        </w:trPr>
        <w:tc>
          <w:tcPr>
            <w:tcW w:w="2707" w:type="dxa"/>
          </w:tcPr>
          <w:p w14:paraId="5AD5A36F"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Line</w:t>
            </w:r>
          </w:p>
        </w:tc>
        <w:tc>
          <w:tcPr>
            <w:tcW w:w="3036" w:type="dxa"/>
          </w:tcPr>
          <w:p w14:paraId="50EBB2DD"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3" behindDoc="0" locked="0" layoutInCell="1" allowOverlap="1" wp14:anchorId="2DDC0BF6" wp14:editId="6DC3B36E">
                      <wp:simplePos x="0" y="0"/>
                      <wp:positionH relativeFrom="column">
                        <wp:posOffset>243840</wp:posOffset>
                      </wp:positionH>
                      <wp:positionV relativeFrom="paragraph">
                        <wp:posOffset>285750</wp:posOffset>
                      </wp:positionV>
                      <wp:extent cx="990600" cy="0"/>
                      <wp:effectExtent l="0" t="0" r="0" b="0"/>
                      <wp:wrapNone/>
                      <wp:docPr id="306972451" name="Straight Connector 16"/>
                      <wp:cNvGraphicFramePr/>
                      <a:graphic xmlns:a="http://schemas.openxmlformats.org/drawingml/2006/main">
                        <a:graphicData uri="http://schemas.microsoft.com/office/word/2010/wordprocessingShape">
                          <wps:wsp>
                            <wps:cNvCnPr/>
                            <wps:spPr>
                              <a:xfrm>
                                <a:off x="0" y="0"/>
                                <a:ext cx="990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A3698" id="Straight Connector 16" o:spid="_x0000_s1026" style="position:absolute;z-index:251658273;visibility:visible;mso-wrap-style:square;mso-wrap-distance-left:9pt;mso-wrap-distance-top:0;mso-wrap-distance-right:9pt;mso-wrap-distance-bottom:0;mso-position-horizontal:absolute;mso-position-horizontal-relative:text;mso-position-vertical:absolute;mso-position-vertical-relative:text" from="19.2pt,22.5pt" to="97.2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" strokecolor="black [3213]" strokeweight="1pt">
                      <v:stroke joinstyle="miter"/>
                    </v:line>
                  </w:pict>
                </mc:Fallback>
              </mc:AlternateContent>
            </w:r>
          </w:p>
        </w:tc>
        <w:tc>
          <w:tcPr>
            <w:tcW w:w="2712" w:type="dxa"/>
          </w:tcPr>
          <w:p w14:paraId="7D39A472"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Links attribute to entity set or represents Partial participation of entity set in a relationship.</w:t>
            </w:r>
          </w:p>
        </w:tc>
      </w:tr>
      <w:tr w:rsidR="00AC10CA" w:rsidRPr="00324A75" w14:paraId="3834F6EF" w14:textId="77777777" w:rsidTr="00AC10CA">
        <w:trPr>
          <w:trHeight w:val="344"/>
        </w:trPr>
        <w:tc>
          <w:tcPr>
            <w:tcW w:w="2707" w:type="dxa"/>
          </w:tcPr>
          <w:p w14:paraId="252D4AB0"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Mapping cardinality</w:t>
            </w:r>
          </w:p>
        </w:tc>
        <w:tc>
          <w:tcPr>
            <w:tcW w:w="3036" w:type="dxa"/>
          </w:tcPr>
          <w:p w14:paraId="5596FC61"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5" behindDoc="0" locked="0" layoutInCell="1" allowOverlap="1" wp14:anchorId="07C785B7" wp14:editId="0C616F9C">
                      <wp:simplePos x="0" y="0"/>
                      <wp:positionH relativeFrom="column">
                        <wp:posOffset>-17462</wp:posOffset>
                      </wp:positionH>
                      <wp:positionV relativeFrom="paragraph">
                        <wp:posOffset>143510</wp:posOffset>
                      </wp:positionV>
                      <wp:extent cx="1600200" cy="496570"/>
                      <wp:effectExtent l="19050" t="19050" r="19050" b="36830"/>
                      <wp:wrapSquare wrapText="bothSides"/>
                      <wp:docPr id="1745763444" name="Group 8"/>
                      <wp:cNvGraphicFramePr/>
                      <a:graphic xmlns:a="http://schemas.openxmlformats.org/drawingml/2006/main">
                        <a:graphicData uri="http://schemas.microsoft.com/office/word/2010/wordprocessingGroup">
                          <wpg:wgp>
                            <wpg:cNvGrpSpPr/>
                            <wpg:grpSpPr>
                              <a:xfrm>
                                <a:off x="0" y="0"/>
                                <a:ext cx="1600200" cy="496570"/>
                                <a:chOff x="0" y="0"/>
                                <a:chExt cx="1600200" cy="496570"/>
                              </a:xfrm>
                            </wpg:grpSpPr>
                            <wpg:grpSp>
                              <wpg:cNvPr id="203945636" name="Group 7"/>
                              <wpg:cNvGrpSpPr/>
                              <wpg:grpSpPr>
                                <a:xfrm>
                                  <a:off x="0" y="0"/>
                                  <a:ext cx="1600200" cy="496570"/>
                                  <a:chOff x="0" y="0"/>
                                  <a:chExt cx="1600200" cy="496570"/>
                                </a:xfrm>
                              </wpg:grpSpPr>
                              <wps:wsp>
                                <wps:cNvPr id="75816572" name="Diamond 17"/>
                                <wps:cNvSpPr/>
                                <wps:spPr>
                                  <a:xfrm>
                                    <a:off x="0" y="0"/>
                                    <a:ext cx="612775" cy="49657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052706" name="Rectangle 19"/>
                                <wps:cNvSpPr/>
                                <wps:spPr>
                                  <a:xfrm>
                                    <a:off x="942975" y="85725"/>
                                    <a:ext cx="657225" cy="338137"/>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734368" name="Straight Connector 20"/>
                                <wps:cNvCnPr/>
                                <wps:spPr>
                                  <a:xfrm>
                                    <a:off x="600075" y="247650"/>
                                    <a:ext cx="359591" cy="716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648391652" name="Text Box 21"/>
                              <wps:cNvSpPr txBox="1"/>
                              <wps:spPr>
                                <a:xfrm>
                                  <a:off x="600075" y="85725"/>
                                  <a:ext cx="319087" cy="195263"/>
                                </a:xfrm>
                                <a:prstGeom prst="rect">
                                  <a:avLst/>
                                </a:prstGeom>
                                <a:noFill/>
                                <a:ln w="6350">
                                  <a:noFill/>
                                </a:ln>
                              </wps:spPr>
                              <wps:txbx>
                                <w:txbxContent>
                                  <w:p w14:paraId="7DDC640A"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1..h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C785B7" id="Group 8" o:spid="_x0000_s1034" style="position:absolute;left:0;text-align:left;margin-left:-1.35pt;margin-top:11.3pt;width:126pt;height:39.1pt;z-index:251658275" coordsize="16002,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">
                      <v:group id="Group 7" o:spid="_x0000_s1035" style="position:absolute;width:16002;height:4965" coordsize="16002,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">
                        <v:shapetype id="_x0000_t4" coordsize="21600,21600" o:spt="4" path="m10800,l,10800,10800,21600,21600,10800xe">
                          <v:stroke joinstyle="miter"/>
                          <v:path gradientshapeok="t" o:connecttype="rect" textboxrect="5400,5400,16200,16200"/>
                        </v:shapetype>
                        <v:shape id="Diamond 17" o:spid="_x0000_s1036" type="#_x0000_t4" style="position:absolute;width:6127;height:4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" filled="f" strokecolor="black [3213]" strokeweight="1pt"/>
                        <v:rect id="Rectangle 19" o:spid="_x0000_s1037" style="position:absolute;left:9429;top:857;width:6573;height: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" filled="f" strokecolor="black [3213]" strokeweight="1pt"/>
                        <v:line id="Straight Connector 20" o:spid="_x0000_s1038" style="position:absolute;visibility:visible;mso-wrap-style:square" from="6000,2476" to="9596,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" strokecolor="black [3213]" strokeweight="1pt">
                          <v:stroke joinstyle="miter"/>
                        </v:line>
                      </v:group>
                      <v:shape id="Text Box 21" o:spid="_x0000_s1039" type="#_x0000_t202" style="position:absolute;left:6000;top:857;width:3191;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" filled="f" stroked="f" strokeweight=".5pt">
                        <v:textbox>
                          <w:txbxContent>
                            <w:p w14:paraId="7DDC640A"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1..h</w:t>
                              </w:r>
                            </w:p>
                          </w:txbxContent>
                        </v:textbox>
                      </v:shape>
                      <w10:wrap type="square"/>
                    </v:group>
                  </w:pict>
                </mc:Fallback>
              </mc:AlternateContent>
            </w: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4" behindDoc="0" locked="0" layoutInCell="1" allowOverlap="1" wp14:anchorId="11037B02" wp14:editId="4D92AC34">
                      <wp:simplePos x="0" y="0"/>
                      <wp:positionH relativeFrom="column">
                        <wp:posOffset>3408680</wp:posOffset>
                      </wp:positionH>
                      <wp:positionV relativeFrom="paragraph">
                        <wp:posOffset>10043795</wp:posOffset>
                      </wp:positionV>
                      <wp:extent cx="392430" cy="0"/>
                      <wp:effectExtent l="0" t="0" r="0" b="0"/>
                      <wp:wrapNone/>
                      <wp:docPr id="1120321365" name="Straight Connector 11"/>
                      <wp:cNvGraphicFramePr/>
                      <a:graphic xmlns:a="http://schemas.openxmlformats.org/drawingml/2006/main">
                        <a:graphicData uri="http://schemas.microsoft.com/office/word/2010/wordprocessingShape">
                          <wps:wsp>
                            <wps:cNvCnPr/>
                            <wps:spPr>
                              <a:xfrm flipH="1" flipV="1">
                                <a:off x="0" y="0"/>
                                <a:ext cx="3924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EB744" id="Straight Connector 11" o:spid="_x0000_s1026" style="position:absolute;flip:x 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4pt,790.85pt" to="299.3pt,79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" strokecolor="black [3213]" strokeweight="1pt">
                      <v:stroke joinstyle="miter"/>
                    </v:line>
                  </w:pict>
                </mc:Fallback>
              </mc:AlternateContent>
            </w:r>
            <w:r w:rsidRPr="00324A75">
              <w:rPr>
                <w:rFonts w:ascii="Times New Roman" w:hAnsi="Times New Roman" w:cs="Times New Roman"/>
                <w:noProof/>
                <w:sz w:val="24"/>
                <w:szCs w:val="24"/>
                <w:lang w:val="en-US"/>
              </w:rPr>
              <w:t xml:space="preserve"> </w:t>
            </w:r>
          </w:p>
        </w:tc>
        <w:tc>
          <w:tcPr>
            <w:tcW w:w="2712" w:type="dxa"/>
          </w:tcPr>
          <w:p w14:paraId="1C5D0928"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Cardinality limits</w:t>
            </w:r>
          </w:p>
        </w:tc>
      </w:tr>
      <w:tr w:rsidR="00AC10CA" w:rsidRPr="00324A75" w14:paraId="5D92EE09" w14:textId="77777777" w:rsidTr="00AC10CA">
        <w:trPr>
          <w:trHeight w:val="344"/>
        </w:trPr>
        <w:tc>
          <w:tcPr>
            <w:tcW w:w="2707" w:type="dxa"/>
          </w:tcPr>
          <w:p w14:paraId="62F1F987"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Role indicator</w:t>
            </w:r>
          </w:p>
        </w:tc>
        <w:tc>
          <w:tcPr>
            <w:tcW w:w="3036" w:type="dxa"/>
          </w:tcPr>
          <w:p w14:paraId="77FE8D8D"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6" behindDoc="0" locked="0" layoutInCell="1" allowOverlap="1" wp14:anchorId="0EE534BD" wp14:editId="0A24F514">
                      <wp:simplePos x="0" y="0"/>
                      <wp:positionH relativeFrom="column">
                        <wp:posOffset>11113</wp:posOffset>
                      </wp:positionH>
                      <wp:positionV relativeFrom="paragraph">
                        <wp:posOffset>150813</wp:posOffset>
                      </wp:positionV>
                      <wp:extent cx="1619250" cy="424815"/>
                      <wp:effectExtent l="19050" t="19050" r="19050" b="32385"/>
                      <wp:wrapSquare wrapText="bothSides"/>
                      <wp:docPr id="882111192" name="Group 10"/>
                      <wp:cNvGraphicFramePr/>
                      <a:graphic xmlns:a="http://schemas.openxmlformats.org/drawingml/2006/main">
                        <a:graphicData uri="http://schemas.microsoft.com/office/word/2010/wordprocessingGroup">
                          <wpg:wgp>
                            <wpg:cNvGrpSpPr/>
                            <wpg:grpSpPr>
                              <a:xfrm>
                                <a:off x="0" y="0"/>
                                <a:ext cx="1619250" cy="424815"/>
                                <a:chOff x="0" y="0"/>
                                <a:chExt cx="1619250" cy="424815"/>
                              </a:xfrm>
                            </wpg:grpSpPr>
                            <wps:wsp>
                              <wps:cNvPr id="112356413" name="Text Box 21"/>
                              <wps:cNvSpPr txBox="1"/>
                              <wps:spPr>
                                <a:xfrm>
                                  <a:off x="452437" y="52387"/>
                                  <a:ext cx="568234" cy="263525"/>
                                </a:xfrm>
                                <a:prstGeom prst="rect">
                                  <a:avLst/>
                                </a:prstGeom>
                                <a:noFill/>
                                <a:ln w="6350">
                                  <a:noFill/>
                                </a:ln>
                              </wps:spPr>
                              <wps:txbx>
                                <w:txbxContent>
                                  <w:p w14:paraId="3C196425"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Role-name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5997126" name="Group 9"/>
                              <wpg:cNvGrpSpPr/>
                              <wpg:grpSpPr>
                                <a:xfrm>
                                  <a:off x="0" y="0"/>
                                  <a:ext cx="1619250" cy="424815"/>
                                  <a:chOff x="0" y="0"/>
                                  <a:chExt cx="1619250" cy="424815"/>
                                </a:xfrm>
                              </wpg:grpSpPr>
                              <wps:wsp>
                                <wps:cNvPr id="1032951560" name="Diamond 17"/>
                                <wps:cNvSpPr/>
                                <wps:spPr>
                                  <a:xfrm>
                                    <a:off x="0" y="0"/>
                                    <a:ext cx="489585" cy="424815"/>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420460" name="Rectangle 19"/>
                                <wps:cNvSpPr/>
                                <wps:spPr>
                                  <a:xfrm>
                                    <a:off x="962025" y="61912"/>
                                    <a:ext cx="657225" cy="3378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659500" name="Straight Connector 20"/>
                                <wps:cNvCnPr/>
                                <wps:spPr>
                                  <a:xfrm>
                                    <a:off x="485775" y="214312"/>
                                    <a:ext cx="470807" cy="48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EE534BD" id="Group 10" o:spid="_x0000_s1040" style="position:absolute;left:0;text-align:left;margin-left:.9pt;margin-top:11.9pt;width:127.5pt;height:33.45pt;z-index:251658276" coordsize="16192,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">
                      <v:shape id="Text Box 21" o:spid="_x0000_s1041" type="#_x0000_t202" style="position:absolute;left:4524;top:523;width:5682;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" filled="f" stroked="f" strokeweight=".5pt">
                        <v:textbox>
                          <w:txbxContent>
                            <w:p w14:paraId="3C196425" w14:textId="77777777" w:rsidR="00AC10CA" w:rsidRPr="00673C1E" w:rsidRDefault="00AC10CA" w:rsidP="00AC10CA">
                              <w:pPr>
                                <w:rPr>
                                  <w:rFonts w:ascii="Times New Roman" w:hAnsi="Times New Roman" w:cs="Times New Roman"/>
                                  <w:sz w:val="12"/>
                                  <w:szCs w:val="12"/>
                                  <w:lang w:val="en-US"/>
                                </w:rPr>
                              </w:pPr>
                              <w:r>
                                <w:rPr>
                                  <w:rFonts w:ascii="Times New Roman" w:hAnsi="Times New Roman" w:cs="Times New Roman"/>
                                  <w:sz w:val="12"/>
                                  <w:szCs w:val="12"/>
                                  <w:lang w:val="en-US"/>
                                </w:rPr>
                                <w:t>Role-name</w:t>
                              </w:r>
                            </w:p>
                          </w:txbxContent>
                        </v:textbox>
                      </v:shape>
                      <v:group id="Group 9" o:spid="_x0000_s1042" style="position:absolute;width:16192;height:4248" coordsize="1619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">
                        <v:shape id="Diamond 17" o:spid="_x0000_s1043" type="#_x0000_t4" style="position:absolute;width:4895;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" filled="f" strokecolor="black [3213]" strokeweight="1pt"/>
                        <v:rect id="Rectangle 19" o:spid="_x0000_s1044" style="position:absolute;left:9620;top:619;width:657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" filled="f" strokecolor="black [3213]" strokeweight="1pt"/>
                        <v:line id="Straight Connector 20" o:spid="_x0000_s1045" style="position:absolute;visibility:visible;mso-wrap-style:square" from="4857,2143" to="9565,2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" strokecolor="black [3213]" strokeweight="1pt">
                          <v:stroke joinstyle="miter"/>
                        </v:line>
                      </v:group>
                      <w10:wrap type="square"/>
                    </v:group>
                  </w:pict>
                </mc:Fallback>
              </mc:AlternateContent>
            </w:r>
          </w:p>
        </w:tc>
        <w:tc>
          <w:tcPr>
            <w:tcW w:w="2712" w:type="dxa"/>
          </w:tcPr>
          <w:p w14:paraId="7B894E6F"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Role indicator</w:t>
            </w:r>
          </w:p>
        </w:tc>
      </w:tr>
      <w:tr w:rsidR="00AC10CA" w:rsidRPr="00324A75" w14:paraId="07060E76" w14:textId="77777777" w:rsidTr="00AC10CA">
        <w:trPr>
          <w:trHeight w:val="344"/>
        </w:trPr>
        <w:tc>
          <w:tcPr>
            <w:tcW w:w="2707" w:type="dxa"/>
          </w:tcPr>
          <w:p w14:paraId="68C2B6E5"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ISA</w:t>
            </w:r>
          </w:p>
        </w:tc>
        <w:tc>
          <w:tcPr>
            <w:tcW w:w="3036" w:type="dxa"/>
          </w:tcPr>
          <w:p w14:paraId="10EF510D"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7" behindDoc="0" locked="0" layoutInCell="1" allowOverlap="1" wp14:anchorId="46DABF81" wp14:editId="50F19D64">
                      <wp:simplePos x="0" y="0"/>
                      <wp:positionH relativeFrom="column">
                        <wp:posOffset>500199</wp:posOffset>
                      </wp:positionH>
                      <wp:positionV relativeFrom="paragraph">
                        <wp:posOffset>54429</wp:posOffset>
                      </wp:positionV>
                      <wp:extent cx="508635" cy="585653"/>
                      <wp:effectExtent l="19050" t="0" r="24765" b="5080"/>
                      <wp:wrapTopAndBottom/>
                      <wp:docPr id="1832926455" name="Group 26"/>
                      <wp:cNvGraphicFramePr/>
                      <a:graphic xmlns:a="http://schemas.openxmlformats.org/drawingml/2006/main">
                        <a:graphicData uri="http://schemas.microsoft.com/office/word/2010/wordprocessingGroup">
                          <wpg:wgp>
                            <wpg:cNvGrpSpPr/>
                            <wpg:grpSpPr>
                              <a:xfrm>
                                <a:off x="0" y="0"/>
                                <a:ext cx="508635" cy="585653"/>
                                <a:chOff x="0" y="0"/>
                                <a:chExt cx="508635" cy="585653"/>
                              </a:xfrm>
                            </wpg:grpSpPr>
                            <wpg:grpSp>
                              <wpg:cNvPr id="93771513" name="Group 25"/>
                              <wpg:cNvGrpSpPr/>
                              <wpg:grpSpPr>
                                <a:xfrm>
                                  <a:off x="0" y="0"/>
                                  <a:ext cx="508635" cy="585653"/>
                                  <a:chOff x="0" y="0"/>
                                  <a:chExt cx="508635" cy="585653"/>
                                </a:xfrm>
                              </wpg:grpSpPr>
                              <wps:wsp>
                                <wps:cNvPr id="2088466623" name="Isosceles Triangle 22"/>
                                <wps:cNvSpPr/>
                                <wps:spPr>
                                  <a:xfrm rot="10800000">
                                    <a:off x="0" y="100693"/>
                                    <a:ext cx="508635" cy="34798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916752" name="Straight Connector 23"/>
                                <wps:cNvCnPr/>
                                <wps:spPr>
                                  <a:xfrm flipV="1">
                                    <a:off x="258535" y="0"/>
                                    <a:ext cx="0" cy="95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9075014" name="Straight Connector 23"/>
                                <wps:cNvCnPr/>
                                <wps:spPr>
                                  <a:xfrm flipH="1" flipV="1">
                                    <a:off x="255814" y="446315"/>
                                    <a:ext cx="454" cy="1393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22324682" name="Text Box 24"/>
                              <wps:cNvSpPr txBox="1"/>
                              <wps:spPr>
                                <a:xfrm>
                                  <a:off x="103415" y="122464"/>
                                  <a:ext cx="321128" cy="176893"/>
                                </a:xfrm>
                                <a:prstGeom prst="rect">
                                  <a:avLst/>
                                </a:prstGeom>
                                <a:noFill/>
                                <a:ln w="6350">
                                  <a:noFill/>
                                </a:ln>
                              </wps:spPr>
                              <wps:txbx>
                                <w:txbxContent>
                                  <w:p w14:paraId="33EFCEB4"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DABF81" id="Group 26" o:spid="_x0000_s1046" style="position:absolute;left:0;text-align:left;margin-left:39.4pt;margin-top:4.3pt;width:40.05pt;height:46.1pt;z-index:251658277" coordsize="5086,5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">
                      <v:group id="Group 25" o:spid="_x0000_s1047" style="position:absolute;width:5086;height:5856"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 o:spid="_x0000_s1048" type="#_x0000_t5" style="position:absolute;top:1006;width:5086;height:34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" filled="f" strokecolor="black [3213]" strokeweight="1pt"/>
                        <v:line id="Straight Connector 23" o:spid="_x0000_s1049" style="position:absolute;flip:y;visibility:visible;mso-wrap-style:square" from="2585,0" to="258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" strokecolor="black [3213]" strokeweight="1pt">
                          <v:stroke joinstyle="miter"/>
                        </v:line>
                        <v:line id="Straight Connector 23" o:spid="_x0000_s1050" style="position:absolute;flip:x y;visibility:visible;mso-wrap-style:square" from="2558,4463" to="2562,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" strokecolor="black [3213]" strokeweight="1pt">
                          <v:stroke joinstyle="miter"/>
                        </v:line>
                      </v:group>
                      <v:shape id="Text Box 24" o:spid="_x0000_s1051" type="#_x0000_t202" style="position:absolute;left:1034;top:1224;width:3211;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" filled="f" stroked="f" strokeweight=".5pt">
                        <v:textbox>
                          <w:txbxContent>
                            <w:p w14:paraId="33EFCEB4"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v:textbox>
                      </v:shape>
                      <w10:wrap type="topAndBottom"/>
                    </v:group>
                  </w:pict>
                </mc:Fallback>
              </mc:AlternateContent>
            </w:r>
          </w:p>
        </w:tc>
        <w:tc>
          <w:tcPr>
            <w:tcW w:w="2712" w:type="dxa"/>
          </w:tcPr>
          <w:p w14:paraId="48051BBD"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ISA (specialization or generalization) </w:t>
            </w:r>
          </w:p>
        </w:tc>
      </w:tr>
      <w:tr w:rsidR="00AC10CA" w:rsidRPr="00324A75" w14:paraId="015BFA8F" w14:textId="77777777" w:rsidTr="00AC10CA">
        <w:trPr>
          <w:trHeight w:val="344"/>
        </w:trPr>
        <w:tc>
          <w:tcPr>
            <w:tcW w:w="2707" w:type="dxa"/>
          </w:tcPr>
          <w:p w14:paraId="0E656E75"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Total generalization</w:t>
            </w:r>
          </w:p>
        </w:tc>
        <w:tc>
          <w:tcPr>
            <w:tcW w:w="3036" w:type="dxa"/>
          </w:tcPr>
          <w:p w14:paraId="644B2AB6"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s">
                  <w:drawing>
                    <wp:anchor distT="0" distB="0" distL="114300" distR="114300" simplePos="0" relativeHeight="251658279" behindDoc="0" locked="0" layoutInCell="1" allowOverlap="1" wp14:anchorId="602FE3E3" wp14:editId="28465E26">
                      <wp:simplePos x="0" y="0"/>
                      <wp:positionH relativeFrom="column">
                        <wp:posOffset>791482</wp:posOffset>
                      </wp:positionH>
                      <wp:positionV relativeFrom="paragraph">
                        <wp:posOffset>92710</wp:posOffset>
                      </wp:positionV>
                      <wp:extent cx="0" cy="104231"/>
                      <wp:effectExtent l="0" t="0" r="38100" b="10160"/>
                      <wp:wrapNone/>
                      <wp:docPr id="1874205208" name="Straight Connector 27"/>
                      <wp:cNvGraphicFramePr/>
                      <a:graphic xmlns:a="http://schemas.openxmlformats.org/drawingml/2006/main">
                        <a:graphicData uri="http://schemas.microsoft.com/office/word/2010/wordprocessingShape">
                          <wps:wsp>
                            <wps:cNvCnPr/>
                            <wps:spPr>
                              <a:xfrm flipV="1">
                                <a:off x="0" y="0"/>
                                <a:ext cx="0" cy="10423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87C48" id="Straight Connector 27" o:spid="_x0000_s1026" style="position:absolute;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pt,7.3pt" to="62.3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" strokecolor="black [3213]" strokeweight="1pt">
                      <v:stroke joinstyle="miter"/>
                    </v:line>
                  </w:pict>
                </mc:Fallback>
              </mc:AlternateContent>
            </w:r>
            <w:r w:rsidRPr="00324A75">
              <w:rPr>
                <w:rFonts w:ascii="Times New Roman" w:hAnsi="Times New Roman" w:cs="Times New Roman"/>
                <w:noProof/>
                <w:sz w:val="24"/>
                <w:szCs w:val="24"/>
                <w:lang w:val="en-US"/>
              </w:rPr>
              <mc:AlternateContent>
                <mc:Choice Requires="wpg">
                  <w:drawing>
                    <wp:anchor distT="0" distB="0" distL="114300" distR="114300" simplePos="0" relativeHeight="251658278" behindDoc="0" locked="0" layoutInCell="1" allowOverlap="1" wp14:anchorId="2E9693C0" wp14:editId="61AEEC36">
                      <wp:simplePos x="0" y="0"/>
                      <wp:positionH relativeFrom="column">
                        <wp:posOffset>498475</wp:posOffset>
                      </wp:positionH>
                      <wp:positionV relativeFrom="paragraph">
                        <wp:posOffset>93980</wp:posOffset>
                      </wp:positionV>
                      <wp:extent cx="508635" cy="585470"/>
                      <wp:effectExtent l="19050" t="0" r="24765" b="5080"/>
                      <wp:wrapTopAndBottom/>
                      <wp:docPr id="1542962495" name="Group 26"/>
                      <wp:cNvGraphicFramePr/>
                      <a:graphic xmlns:a="http://schemas.openxmlformats.org/drawingml/2006/main">
                        <a:graphicData uri="http://schemas.microsoft.com/office/word/2010/wordprocessingGroup">
                          <wpg:wgp>
                            <wpg:cNvGrpSpPr/>
                            <wpg:grpSpPr>
                              <a:xfrm>
                                <a:off x="0" y="0"/>
                                <a:ext cx="508635" cy="585470"/>
                                <a:chOff x="0" y="0"/>
                                <a:chExt cx="508635" cy="585653"/>
                              </a:xfrm>
                            </wpg:grpSpPr>
                            <wpg:grpSp>
                              <wpg:cNvPr id="1662218624" name="Group 25"/>
                              <wpg:cNvGrpSpPr/>
                              <wpg:grpSpPr>
                                <a:xfrm>
                                  <a:off x="0" y="0"/>
                                  <a:ext cx="508635" cy="585653"/>
                                  <a:chOff x="0" y="0"/>
                                  <a:chExt cx="508635" cy="585653"/>
                                </a:xfrm>
                              </wpg:grpSpPr>
                              <wps:wsp>
                                <wps:cNvPr id="1644879761" name="Isosceles Triangle 22"/>
                                <wps:cNvSpPr/>
                                <wps:spPr>
                                  <a:xfrm rot="10800000">
                                    <a:off x="0" y="100693"/>
                                    <a:ext cx="508635" cy="34798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212018" name="Straight Connector 23"/>
                                <wps:cNvCnPr/>
                                <wps:spPr>
                                  <a:xfrm flipV="1">
                                    <a:off x="258535" y="0"/>
                                    <a:ext cx="0" cy="95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9827025" name="Straight Connector 23"/>
                                <wps:cNvCnPr/>
                                <wps:spPr>
                                  <a:xfrm flipH="1" flipV="1">
                                    <a:off x="255814" y="446315"/>
                                    <a:ext cx="454" cy="1393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90389738" name="Text Box 24"/>
                              <wps:cNvSpPr txBox="1"/>
                              <wps:spPr>
                                <a:xfrm>
                                  <a:off x="103415" y="122464"/>
                                  <a:ext cx="321128" cy="176893"/>
                                </a:xfrm>
                                <a:prstGeom prst="rect">
                                  <a:avLst/>
                                </a:prstGeom>
                                <a:noFill/>
                                <a:ln w="6350">
                                  <a:noFill/>
                                </a:ln>
                              </wps:spPr>
                              <wps:txbx>
                                <w:txbxContent>
                                  <w:p w14:paraId="651BBB2A"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693C0" id="_x0000_s1052" style="position:absolute;left:0;text-align:left;margin-left:39.25pt;margin-top:7.4pt;width:40.05pt;height:46.1pt;z-index:251658278" coordsize="5086,5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">
                      <v:group id="Group 25" o:spid="_x0000_s1053" style="position:absolute;width:5086;height:5856"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">
                        <v:shape id="Isosceles Triangle 22" o:spid="_x0000_s1054" type="#_x0000_t5" style="position:absolute;top:1006;width:5086;height:34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" filled="f" strokecolor="black [3213]" strokeweight="1pt"/>
                        <v:line id="Straight Connector 23" o:spid="_x0000_s1055" style="position:absolute;flip:y;visibility:visible;mso-wrap-style:square" from="2585,0" to="258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" strokecolor="black [3213]" strokeweight="1pt">
                          <v:stroke joinstyle="miter"/>
                        </v:line>
                        <v:line id="Straight Connector 23" o:spid="_x0000_s1056" style="position:absolute;flip:x y;visibility:visible;mso-wrap-style:square" from="2558,4463" to="2562,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" strokecolor="black [3213]" strokeweight="1pt">
                          <v:stroke joinstyle="miter"/>
                        </v:line>
                      </v:group>
                      <v:shape id="Text Box 24" o:spid="_x0000_s1057" type="#_x0000_t202" style="position:absolute;left:1034;top:1224;width:3211;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" filled="f" stroked="f" strokeweight=".5pt">
                        <v:textbox>
                          <w:txbxContent>
                            <w:p w14:paraId="651BBB2A"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v:textbox>
                      </v:shape>
                      <w10:wrap type="topAndBottom"/>
                    </v:group>
                  </w:pict>
                </mc:Fallback>
              </mc:AlternateContent>
            </w:r>
          </w:p>
        </w:tc>
        <w:tc>
          <w:tcPr>
            <w:tcW w:w="2712" w:type="dxa"/>
          </w:tcPr>
          <w:p w14:paraId="32B26867"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Total generalization </w:t>
            </w:r>
          </w:p>
        </w:tc>
      </w:tr>
      <w:tr w:rsidR="00AC10CA" w:rsidRPr="00324A75" w14:paraId="6A08D6FC" w14:textId="77777777" w:rsidTr="00AC10CA">
        <w:trPr>
          <w:trHeight w:val="344"/>
        </w:trPr>
        <w:tc>
          <w:tcPr>
            <w:tcW w:w="2707" w:type="dxa"/>
          </w:tcPr>
          <w:p w14:paraId="40A7E9D6"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Disjoint generalization</w:t>
            </w:r>
          </w:p>
        </w:tc>
        <w:tc>
          <w:tcPr>
            <w:tcW w:w="3036" w:type="dxa"/>
          </w:tcPr>
          <w:p w14:paraId="04C27ED4"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noProof/>
                <w:sz w:val="24"/>
                <w:szCs w:val="24"/>
                <w:lang w:val="en-US"/>
              </w:rPr>
              <mc:AlternateContent>
                <mc:Choice Requires="wpg">
                  <w:drawing>
                    <wp:anchor distT="0" distB="0" distL="114300" distR="114300" simplePos="0" relativeHeight="251658280" behindDoc="0" locked="0" layoutInCell="1" allowOverlap="1" wp14:anchorId="0EA8CE0E" wp14:editId="7CF59AEA">
                      <wp:simplePos x="0" y="0"/>
                      <wp:positionH relativeFrom="column">
                        <wp:posOffset>422910</wp:posOffset>
                      </wp:positionH>
                      <wp:positionV relativeFrom="paragraph">
                        <wp:posOffset>85090</wp:posOffset>
                      </wp:positionV>
                      <wp:extent cx="902970" cy="638175"/>
                      <wp:effectExtent l="19050" t="0" r="0" b="9525"/>
                      <wp:wrapSquare wrapText="bothSides"/>
                      <wp:docPr id="467189813" name="Group 11"/>
                      <wp:cNvGraphicFramePr/>
                      <a:graphic xmlns:a="http://schemas.openxmlformats.org/drawingml/2006/main">
                        <a:graphicData uri="http://schemas.microsoft.com/office/word/2010/wordprocessingGroup">
                          <wpg:wgp>
                            <wpg:cNvGrpSpPr/>
                            <wpg:grpSpPr>
                              <a:xfrm>
                                <a:off x="0" y="0"/>
                                <a:ext cx="902970" cy="638175"/>
                                <a:chOff x="0" y="0"/>
                                <a:chExt cx="802380" cy="593816"/>
                              </a:xfrm>
                            </wpg:grpSpPr>
                            <wpg:grpSp>
                              <wpg:cNvPr id="1735968832" name="Group 26"/>
                              <wpg:cNvGrpSpPr/>
                              <wpg:grpSpPr>
                                <a:xfrm>
                                  <a:off x="0" y="0"/>
                                  <a:ext cx="508635" cy="585470"/>
                                  <a:chOff x="0" y="0"/>
                                  <a:chExt cx="508635" cy="585653"/>
                                </a:xfrm>
                              </wpg:grpSpPr>
                              <wpg:grpSp>
                                <wpg:cNvPr id="2074345670" name="Group 25"/>
                                <wpg:cNvGrpSpPr/>
                                <wpg:grpSpPr>
                                  <a:xfrm>
                                    <a:off x="0" y="0"/>
                                    <a:ext cx="508635" cy="585653"/>
                                    <a:chOff x="0" y="0"/>
                                    <a:chExt cx="508635" cy="585653"/>
                                  </a:xfrm>
                                </wpg:grpSpPr>
                                <wps:wsp>
                                  <wps:cNvPr id="94713772" name="Isosceles Triangle 22"/>
                                  <wps:cNvSpPr/>
                                  <wps:spPr>
                                    <a:xfrm rot="10800000">
                                      <a:off x="0" y="100693"/>
                                      <a:ext cx="508635" cy="347980"/>
                                    </a:xfrm>
                                    <a:prstGeom prst="triangl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695953" name="Straight Connector 23"/>
                                  <wps:cNvCnPr/>
                                  <wps:spPr>
                                    <a:xfrm flipV="1">
                                      <a:off x="258535" y="0"/>
                                      <a:ext cx="0" cy="95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36805338" name="Straight Connector 23"/>
                                  <wps:cNvCnPr/>
                                  <wps:spPr>
                                    <a:xfrm flipH="1" flipV="1">
                                      <a:off x="255814" y="446315"/>
                                      <a:ext cx="454" cy="1393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52177754" name="Text Box 24"/>
                                <wps:cNvSpPr txBox="1"/>
                                <wps:spPr>
                                  <a:xfrm>
                                    <a:off x="103415" y="122464"/>
                                    <a:ext cx="321128" cy="176893"/>
                                  </a:xfrm>
                                  <a:prstGeom prst="rect">
                                    <a:avLst/>
                                  </a:prstGeom>
                                  <a:noFill/>
                                  <a:ln w="6350">
                                    <a:noFill/>
                                  </a:ln>
                                </wps:spPr>
                                <wps:txbx>
                                  <w:txbxContent>
                                    <w:p w14:paraId="2E28FD46"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26775955" name="Text Box 28"/>
                              <wps:cNvSpPr txBox="1"/>
                              <wps:spPr>
                                <a:xfrm>
                                  <a:off x="233811" y="400050"/>
                                  <a:ext cx="568569" cy="193766"/>
                                </a:xfrm>
                                <a:prstGeom prst="rect">
                                  <a:avLst/>
                                </a:prstGeom>
                                <a:noFill/>
                                <a:ln w="6350">
                                  <a:noFill/>
                                </a:ln>
                              </wps:spPr>
                              <wps:txbx>
                                <w:txbxContent>
                                  <w:p w14:paraId="2CE96EF3" w14:textId="77777777" w:rsidR="00AC10CA" w:rsidRPr="005F7F4B" w:rsidRDefault="00AC10CA" w:rsidP="00AC10CA">
                                    <w:pPr>
                                      <w:rPr>
                                        <w:rFonts w:ascii="Times New Roman" w:hAnsi="Times New Roman" w:cs="Times New Roman"/>
                                        <w:sz w:val="14"/>
                                        <w:szCs w:val="14"/>
                                        <w:lang w:val="en-US"/>
                                      </w:rPr>
                                    </w:pPr>
                                    <w:r w:rsidRPr="005F7F4B">
                                      <w:rPr>
                                        <w:rFonts w:ascii="Times New Roman" w:hAnsi="Times New Roman" w:cs="Times New Roman"/>
                                        <w:sz w:val="14"/>
                                        <w:szCs w:val="14"/>
                                        <w:lang w:val="en-US"/>
                                      </w:rPr>
                                      <w:t>disjoint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8CE0E" id="Group 11" o:spid="_x0000_s1058" style="position:absolute;left:0;text-align:left;margin-left:33.3pt;margin-top:6.7pt;width:71.1pt;height:50.25pt;z-index:251658280;mso-width-relative:margin;mso-height-relative:margin" coordsize="8023,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">
                      <v:group id="_x0000_s1059" style="position:absolute;width:5086;height:5854"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">
                        <v:group id="Group 25" o:spid="_x0000_s1060" style="position:absolute;width:5086;height:5856" coordsize="5086,5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">
                          <v:shape id="Isosceles Triangle 22" o:spid="_x0000_s1061" type="#_x0000_t5" style="position:absolute;top:1006;width:5086;height:348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" filled="f" strokecolor="black [3213]" strokeweight="1pt"/>
                          <v:line id="Straight Connector 23" o:spid="_x0000_s1062" style="position:absolute;flip:y;visibility:visible;mso-wrap-style:square" from="2585,0" to="2585,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" strokecolor="black [3213]" strokeweight="1pt">
                            <v:stroke joinstyle="miter"/>
                          </v:line>
                          <v:line id="Straight Connector 23" o:spid="_x0000_s1063" style="position:absolute;flip:x y;visibility:visible;mso-wrap-style:square" from="2558,4463" to="2562,5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" strokecolor="black [3213]" strokeweight="1pt">
                            <v:stroke joinstyle="miter"/>
                          </v:line>
                        </v:group>
                        <v:shape id="Text Box 24" o:spid="_x0000_s1064" type="#_x0000_t202" style="position:absolute;left:1034;top:1224;width:3211;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" filled="f" stroked="f" strokeweight=".5pt">
                          <v:textbox>
                            <w:txbxContent>
                              <w:p w14:paraId="2E28FD46" w14:textId="77777777" w:rsidR="00AC10CA" w:rsidRPr="00AD288F" w:rsidRDefault="00AC10CA" w:rsidP="00AC10CA">
                                <w:pPr>
                                  <w:jc w:val="both"/>
                                  <w:rPr>
                                    <w:rFonts w:ascii="Times New Roman" w:hAnsi="Times New Roman" w:cs="Times New Roman"/>
                                    <w:sz w:val="12"/>
                                    <w:szCs w:val="12"/>
                                    <w:lang w:val="en-US"/>
                                  </w:rPr>
                                </w:pPr>
                                <w:r>
                                  <w:rPr>
                                    <w:rFonts w:ascii="Times New Roman" w:hAnsi="Times New Roman" w:cs="Times New Roman"/>
                                    <w:sz w:val="12"/>
                                    <w:szCs w:val="12"/>
                                    <w:lang w:val="en-US"/>
                                  </w:rPr>
                                  <w:t>ISAA</w:t>
                                </w:r>
                              </w:p>
                            </w:txbxContent>
                          </v:textbox>
                        </v:shape>
                      </v:group>
                      <v:shape id="Text Box 28" o:spid="_x0000_s1065" type="#_x0000_t202" style="position:absolute;left:2338;top:4000;width:568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" filled="f" stroked="f" strokeweight=".5pt">
                        <v:textbox>
                          <w:txbxContent>
                            <w:p w14:paraId="2CE96EF3" w14:textId="77777777" w:rsidR="00AC10CA" w:rsidRPr="005F7F4B" w:rsidRDefault="00AC10CA" w:rsidP="00AC10CA">
                              <w:pPr>
                                <w:rPr>
                                  <w:rFonts w:ascii="Times New Roman" w:hAnsi="Times New Roman" w:cs="Times New Roman"/>
                                  <w:sz w:val="14"/>
                                  <w:szCs w:val="14"/>
                                  <w:lang w:val="en-US"/>
                                </w:rPr>
                              </w:pPr>
                              <w:r w:rsidRPr="005F7F4B">
                                <w:rPr>
                                  <w:rFonts w:ascii="Times New Roman" w:hAnsi="Times New Roman" w:cs="Times New Roman"/>
                                  <w:sz w:val="14"/>
                                  <w:szCs w:val="14"/>
                                  <w:lang w:val="en-US"/>
                                </w:rPr>
                                <w:t>disjoint</w:t>
                              </w:r>
                            </w:p>
                          </w:txbxContent>
                        </v:textbox>
                      </v:shape>
                      <w10:wrap type="square"/>
                    </v:group>
                  </w:pict>
                </mc:Fallback>
              </mc:AlternateContent>
            </w:r>
          </w:p>
        </w:tc>
        <w:tc>
          <w:tcPr>
            <w:tcW w:w="2712" w:type="dxa"/>
          </w:tcPr>
          <w:p w14:paraId="34883FEB" w14:textId="77777777" w:rsidR="00AC10CA" w:rsidRPr="00324A75" w:rsidRDefault="00AC10CA" w:rsidP="007A37D8">
            <w:pPr>
              <w:pStyle w:val="ListParagraph"/>
              <w:ind w:left="0"/>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Disjoint generalization</w:t>
            </w:r>
          </w:p>
        </w:tc>
      </w:tr>
    </w:tbl>
    <w:p w14:paraId="49ED8310" w14:textId="25FA525B" w:rsidR="004516CF" w:rsidRPr="000B58DE" w:rsidRDefault="00E40194" w:rsidP="000B58DE">
      <w:pPr>
        <w:pStyle w:val="Caption"/>
        <w:rPr>
          <w:rFonts w:cs="Times New Roman"/>
          <w:b/>
          <w:bCs/>
          <w:i/>
          <w:iCs w:val="0"/>
          <w:sz w:val="36"/>
          <w:szCs w:val="36"/>
          <w:lang w:val="en-US"/>
        </w:rPr>
      </w:pPr>
      <w:bookmarkStart w:id="4" w:name="_Toc148126514"/>
      <w:r w:rsidRPr="00003A6B">
        <w:rPr>
          <w:b/>
          <w:bCs/>
          <w:i/>
          <w:iCs w:val="0"/>
        </w:rPr>
        <w:t xml:space="preserve">Table </w:t>
      </w:r>
      <w:r w:rsidR="00003A6B">
        <w:rPr>
          <w:b/>
          <w:bCs/>
          <w:i/>
          <w:iCs w:val="0"/>
        </w:rPr>
        <w:t>4</w:t>
      </w:r>
      <w:r w:rsidRPr="00003A6B">
        <w:rPr>
          <w:b/>
          <w:bCs/>
          <w:i/>
          <w:iCs w:val="0"/>
        </w:rPr>
        <w:t>.</w:t>
      </w:r>
      <w:r w:rsidR="006B30C6">
        <w:rPr>
          <w:b/>
          <w:bCs/>
          <w:i/>
          <w:iCs w:val="0"/>
        </w:rPr>
        <w:t>1</w:t>
      </w:r>
      <w:r w:rsidRPr="00003A6B">
        <w:rPr>
          <w:b/>
          <w:bCs/>
          <w:i/>
          <w:iCs w:val="0"/>
        </w:rPr>
        <w:t xml:space="preserve"> </w:t>
      </w:r>
      <w:r w:rsidRPr="00003A6B">
        <w:rPr>
          <w:rFonts w:cs="Times New Roman"/>
          <w:b/>
          <w:bCs/>
          <w:i/>
          <w:iCs w:val="0"/>
          <w:szCs w:val="24"/>
        </w:rPr>
        <w:t>Entity Relationship Diagram Symbols</w:t>
      </w:r>
      <w:bookmarkEnd w:id="4"/>
    </w:p>
    <w:p w14:paraId="7E77C412" w14:textId="1B75A407" w:rsidR="00976C5F" w:rsidRPr="00B96D2D" w:rsidRDefault="00977224" w:rsidP="007A37D8">
      <w:pPr>
        <w:pStyle w:val="ListParagraph"/>
        <w:ind w:left="0"/>
        <w:jc w:val="both"/>
        <w:rPr>
          <w:rFonts w:ascii="Times New Roman" w:hAnsi="Times New Roman" w:cs="Times New Roman"/>
          <w:b/>
          <w:bCs/>
          <w:sz w:val="28"/>
          <w:szCs w:val="28"/>
          <w:lang w:val="en-US"/>
        </w:rPr>
      </w:pPr>
      <w:r w:rsidRPr="00B96D2D">
        <w:rPr>
          <w:rFonts w:ascii="Times New Roman" w:hAnsi="Times New Roman" w:cs="Times New Roman"/>
          <w:b/>
          <w:bCs/>
          <w:sz w:val="28"/>
          <w:szCs w:val="28"/>
          <w:lang w:val="en-US"/>
        </w:rPr>
        <w:t xml:space="preserve">4.1.2. </w:t>
      </w:r>
      <w:r w:rsidR="009328CC" w:rsidRPr="00B96D2D">
        <w:rPr>
          <w:rFonts w:ascii="Times New Roman" w:hAnsi="Times New Roman" w:cs="Times New Roman"/>
          <w:b/>
          <w:bCs/>
          <w:sz w:val="28"/>
          <w:szCs w:val="28"/>
          <w:lang w:val="en-US"/>
        </w:rPr>
        <w:t>Entity Sets</w:t>
      </w:r>
      <w:r w:rsidRPr="00B96D2D">
        <w:rPr>
          <w:rFonts w:ascii="Times New Roman" w:hAnsi="Times New Roman" w:cs="Times New Roman"/>
          <w:b/>
          <w:bCs/>
          <w:sz w:val="28"/>
          <w:szCs w:val="28"/>
          <w:lang w:val="en-US"/>
        </w:rPr>
        <w:t>:</w:t>
      </w:r>
    </w:p>
    <w:p w14:paraId="21FAABC3" w14:textId="77777777" w:rsidR="004516CF" w:rsidRPr="00A6796F" w:rsidRDefault="004516CF"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Users</w:t>
      </w:r>
    </w:p>
    <w:p w14:paraId="127942E4" w14:textId="77777777" w:rsidR="004516CF" w:rsidRPr="00A6796F" w:rsidRDefault="004516CF"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Admin</w:t>
      </w:r>
    </w:p>
    <w:p w14:paraId="5C49E912" w14:textId="77777777" w:rsidR="004516CF" w:rsidRPr="00A6796F" w:rsidRDefault="004516CF"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Posts</w:t>
      </w:r>
    </w:p>
    <w:p w14:paraId="35D0B984" w14:textId="77777777" w:rsidR="004516CF" w:rsidRPr="00A6796F" w:rsidRDefault="004516CF"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Comments</w:t>
      </w:r>
    </w:p>
    <w:p w14:paraId="1A8F09F1" w14:textId="77777777" w:rsidR="00FC2362" w:rsidRPr="00A6796F" w:rsidRDefault="00FC2362"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Message</w:t>
      </w:r>
    </w:p>
    <w:p w14:paraId="65C4F7F7" w14:textId="77777777" w:rsidR="00FC2362" w:rsidRPr="00A6796F" w:rsidRDefault="00FC2362"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Anonymous message</w:t>
      </w:r>
    </w:p>
    <w:p w14:paraId="40B0851A" w14:textId="7E3DB1B2" w:rsidR="00A8342F" w:rsidRPr="00A6796F" w:rsidRDefault="00FC2362"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Students</w:t>
      </w:r>
      <w:r w:rsidR="00616362" w:rsidRPr="00A6796F">
        <w:rPr>
          <w:rFonts w:ascii="Times New Roman" w:hAnsi="Times New Roman" w:cs="Times New Roman"/>
          <w:sz w:val="24"/>
          <w:szCs w:val="24"/>
        </w:rPr>
        <w:t xml:space="preserve"> </w:t>
      </w:r>
    </w:p>
    <w:p w14:paraId="201F473C" w14:textId="568CF00A" w:rsidR="005F7859" w:rsidRPr="00A6796F" w:rsidRDefault="00BB5C4A"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Group</w:t>
      </w:r>
    </w:p>
    <w:p w14:paraId="23B9C93E" w14:textId="116EFA81" w:rsidR="00BB5C4A" w:rsidRPr="00A6796F" w:rsidRDefault="00BB5C4A"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Group</w:t>
      </w:r>
      <w:r w:rsidR="00561AF9" w:rsidRPr="00A6796F">
        <w:rPr>
          <w:rFonts w:ascii="Times New Roman" w:hAnsi="Times New Roman" w:cs="Times New Roman"/>
          <w:sz w:val="24"/>
          <w:szCs w:val="24"/>
        </w:rPr>
        <w:t xml:space="preserve"> </w:t>
      </w:r>
      <w:r w:rsidRPr="00A6796F">
        <w:rPr>
          <w:rFonts w:ascii="Times New Roman" w:hAnsi="Times New Roman" w:cs="Times New Roman"/>
          <w:sz w:val="24"/>
          <w:szCs w:val="24"/>
        </w:rPr>
        <w:t>message</w:t>
      </w:r>
    </w:p>
    <w:p w14:paraId="640FF5F6" w14:textId="07D8FB51" w:rsidR="00BB5C4A" w:rsidRPr="00A6796F" w:rsidRDefault="00BB5C4A"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Notifications</w:t>
      </w:r>
    </w:p>
    <w:p w14:paraId="66E82800" w14:textId="0AF29069" w:rsidR="00EB3E1D" w:rsidRPr="00A6796F" w:rsidRDefault="00EB3E1D"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Attachment</w:t>
      </w:r>
    </w:p>
    <w:p w14:paraId="6D40C6D8" w14:textId="464911F0" w:rsidR="00EB3E1D" w:rsidRPr="00A6796F" w:rsidRDefault="007935CF"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Sessions</w:t>
      </w:r>
    </w:p>
    <w:p w14:paraId="175EB2D3" w14:textId="40D93582" w:rsidR="00FC2362" w:rsidRDefault="007935CF" w:rsidP="007A37D8">
      <w:pPr>
        <w:pStyle w:val="ListParagraph"/>
        <w:numPr>
          <w:ilvl w:val="0"/>
          <w:numId w:val="21"/>
        </w:numPr>
        <w:jc w:val="both"/>
        <w:rPr>
          <w:rFonts w:ascii="Times New Roman" w:hAnsi="Times New Roman" w:cs="Times New Roman"/>
          <w:sz w:val="24"/>
          <w:szCs w:val="24"/>
        </w:rPr>
      </w:pPr>
      <w:r w:rsidRPr="00A6796F">
        <w:rPr>
          <w:rFonts w:ascii="Times New Roman" w:hAnsi="Times New Roman" w:cs="Times New Roman"/>
          <w:sz w:val="24"/>
          <w:szCs w:val="24"/>
        </w:rPr>
        <w:t>Report</w:t>
      </w:r>
    </w:p>
    <w:p w14:paraId="11A817EA" w14:textId="77777777" w:rsidR="000B58DE" w:rsidRPr="000B58DE" w:rsidRDefault="000B58DE" w:rsidP="000B58DE">
      <w:pPr>
        <w:pStyle w:val="ListParagraph"/>
        <w:jc w:val="both"/>
        <w:rPr>
          <w:rFonts w:ascii="Times New Roman" w:hAnsi="Times New Roman" w:cs="Times New Roman"/>
          <w:sz w:val="24"/>
          <w:szCs w:val="24"/>
        </w:rPr>
      </w:pPr>
    </w:p>
    <w:p w14:paraId="367139F3" w14:textId="77777777" w:rsidR="00C95964" w:rsidRPr="00B96D2D" w:rsidRDefault="00FC2362" w:rsidP="007A37D8">
      <w:pPr>
        <w:pStyle w:val="ListParagraph"/>
        <w:numPr>
          <w:ilvl w:val="0"/>
          <w:numId w:val="22"/>
        </w:numPr>
        <w:jc w:val="both"/>
        <w:rPr>
          <w:rFonts w:ascii="Times New Roman" w:hAnsi="Times New Roman" w:cs="Times New Roman"/>
          <w:b/>
          <w:bCs/>
          <w:sz w:val="28"/>
          <w:szCs w:val="28"/>
        </w:rPr>
      </w:pPr>
      <w:r w:rsidRPr="00B96D2D">
        <w:rPr>
          <w:rFonts w:ascii="Times New Roman" w:hAnsi="Times New Roman" w:cs="Times New Roman"/>
          <w:b/>
          <w:bCs/>
          <w:sz w:val="28"/>
          <w:szCs w:val="28"/>
        </w:rPr>
        <w:t>User</w:t>
      </w:r>
      <w:r w:rsidR="00C95964" w:rsidRPr="00B96D2D">
        <w:rPr>
          <w:rFonts w:ascii="Times New Roman" w:hAnsi="Times New Roman" w:cs="Times New Roman"/>
          <w:b/>
          <w:bCs/>
          <w:sz w:val="28"/>
          <w:szCs w:val="28"/>
        </w:rPr>
        <w:t>s</w:t>
      </w:r>
    </w:p>
    <w:p w14:paraId="7BA17F28" w14:textId="63987A32" w:rsidR="00C95964" w:rsidRPr="000F7FCE" w:rsidRDefault="00C95964" w:rsidP="000F7FCE">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The entity represents the user (Student and faculty) of the application.</w:t>
      </w:r>
    </w:p>
    <w:p w14:paraId="3E522D8B" w14:textId="77777777" w:rsidR="00C95964" w:rsidRPr="00A6796F" w:rsidRDefault="00C95964"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6F9C1644" w14:textId="77777777" w:rsidR="00B53768" w:rsidRPr="00A6796F" w:rsidRDefault="00B53768" w:rsidP="007A37D8">
      <w:pPr>
        <w:pStyle w:val="ListParagraph"/>
        <w:jc w:val="both"/>
        <w:rPr>
          <w:rFonts w:ascii="Times New Roman" w:hAnsi="Times New Roman" w:cs="Times New Roman"/>
          <w:sz w:val="24"/>
          <w:szCs w:val="24"/>
        </w:rPr>
      </w:pPr>
    </w:p>
    <w:p w14:paraId="4177767B" w14:textId="5B4C29DF" w:rsidR="00FC2362" w:rsidRPr="00A6796F" w:rsidRDefault="00B53768" w:rsidP="00BA3DC3">
      <w:pPr>
        <w:pStyle w:val="ListParagraph"/>
        <w:numPr>
          <w:ilvl w:val="1"/>
          <w:numId w:val="51"/>
        </w:numPr>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User_id</w:t>
      </w:r>
      <w:proofErr w:type="spellEnd"/>
      <w:r w:rsidR="00FC2362" w:rsidRPr="00A6796F">
        <w:rPr>
          <w:rFonts w:ascii="Times New Roman" w:hAnsi="Times New Roman" w:cs="Times New Roman"/>
          <w:sz w:val="24"/>
          <w:szCs w:val="24"/>
        </w:rPr>
        <w:t xml:space="preserve"> </w:t>
      </w:r>
      <w:r w:rsidR="004E2BFE" w:rsidRPr="00A6796F">
        <w:rPr>
          <w:rFonts w:ascii="Times New Roman" w:hAnsi="Times New Roman" w:cs="Times New Roman"/>
          <w:sz w:val="24"/>
          <w:szCs w:val="24"/>
        </w:rPr>
        <w:t>[INT, Primary key, Simple, Single-valued</w:t>
      </w:r>
      <w:r w:rsidR="00D301C7" w:rsidRPr="00A6796F">
        <w:rPr>
          <w:rFonts w:ascii="Times New Roman" w:hAnsi="Times New Roman" w:cs="Times New Roman"/>
          <w:sz w:val="24"/>
          <w:szCs w:val="24"/>
        </w:rPr>
        <w:t>, not-null]: Unique identifier for each user.</w:t>
      </w:r>
    </w:p>
    <w:p w14:paraId="35D31FA5" w14:textId="77777777" w:rsidR="00F21E2F" w:rsidRPr="00A6796F" w:rsidRDefault="00723DC0" w:rsidP="00BA3DC3">
      <w:pPr>
        <w:pStyle w:val="ListParagraph"/>
        <w:numPr>
          <w:ilvl w:val="1"/>
          <w:numId w:val="51"/>
        </w:numPr>
        <w:jc w:val="both"/>
        <w:rPr>
          <w:rFonts w:ascii="Times New Roman" w:hAnsi="Times New Roman" w:cs="Times New Roman"/>
          <w:sz w:val="24"/>
          <w:szCs w:val="24"/>
        </w:rPr>
      </w:pPr>
      <w:r w:rsidRPr="00A6796F">
        <w:rPr>
          <w:rFonts w:ascii="Times New Roman" w:hAnsi="Times New Roman" w:cs="Times New Roman"/>
          <w:b/>
          <w:bCs/>
          <w:sz w:val="24"/>
          <w:szCs w:val="24"/>
        </w:rPr>
        <w:t xml:space="preserve">Email </w:t>
      </w:r>
      <w:r w:rsidRPr="00A6796F">
        <w:rPr>
          <w:rFonts w:ascii="Times New Roman" w:hAnsi="Times New Roman" w:cs="Times New Roman"/>
          <w:sz w:val="24"/>
          <w:szCs w:val="24"/>
        </w:rPr>
        <w:t>[VARCHAR, UNIQUE, not-null,</w:t>
      </w:r>
      <w:r w:rsidR="00983609" w:rsidRPr="00A6796F">
        <w:rPr>
          <w:rFonts w:ascii="Times New Roman" w:hAnsi="Times New Roman" w:cs="Times New Roman"/>
          <w:sz w:val="24"/>
          <w:szCs w:val="24"/>
        </w:rPr>
        <w:t xml:space="preserve"> </w:t>
      </w:r>
      <w:r w:rsidRPr="00A6796F">
        <w:rPr>
          <w:rFonts w:ascii="Times New Roman" w:hAnsi="Times New Roman" w:cs="Times New Roman"/>
          <w:sz w:val="24"/>
          <w:szCs w:val="24"/>
        </w:rPr>
        <w:t>simple,</w:t>
      </w:r>
      <w:r w:rsidR="00983609" w:rsidRPr="00A6796F">
        <w:rPr>
          <w:rFonts w:ascii="Times New Roman" w:hAnsi="Times New Roman" w:cs="Times New Roman"/>
          <w:sz w:val="24"/>
          <w:szCs w:val="24"/>
        </w:rPr>
        <w:t xml:space="preserve"> single-valued</w:t>
      </w:r>
      <w:r w:rsidR="00F21E2F" w:rsidRPr="00A6796F">
        <w:rPr>
          <w:rFonts w:ascii="Times New Roman" w:hAnsi="Times New Roman" w:cs="Times New Roman"/>
          <w:sz w:val="24"/>
          <w:szCs w:val="24"/>
        </w:rPr>
        <w:t>]: email address of the user.</w:t>
      </w:r>
    </w:p>
    <w:p w14:paraId="37C8CB3B" w14:textId="2D29602A" w:rsidR="00B125EA" w:rsidRPr="00A6796F" w:rsidRDefault="00D7420C" w:rsidP="00BA3DC3">
      <w:pPr>
        <w:pStyle w:val="ListParagraph"/>
        <w:numPr>
          <w:ilvl w:val="1"/>
          <w:numId w:val="51"/>
        </w:numPr>
        <w:jc w:val="both"/>
        <w:rPr>
          <w:rFonts w:ascii="Times New Roman" w:hAnsi="Times New Roman" w:cs="Times New Roman"/>
          <w:sz w:val="24"/>
          <w:szCs w:val="24"/>
        </w:rPr>
      </w:pPr>
      <w:r w:rsidRPr="00A6796F">
        <w:rPr>
          <w:rFonts w:ascii="Times New Roman" w:hAnsi="Times New Roman" w:cs="Times New Roman"/>
          <w:b/>
          <w:bCs/>
          <w:sz w:val="24"/>
          <w:szCs w:val="24"/>
        </w:rPr>
        <w:t>P</w:t>
      </w:r>
      <w:r w:rsidR="00F21E2F" w:rsidRPr="00A6796F">
        <w:rPr>
          <w:rFonts w:ascii="Times New Roman" w:hAnsi="Times New Roman" w:cs="Times New Roman"/>
          <w:b/>
          <w:bCs/>
          <w:sz w:val="24"/>
          <w:szCs w:val="24"/>
        </w:rPr>
        <w:t>assword</w:t>
      </w:r>
      <w:r w:rsidR="00B125EA" w:rsidRPr="00A6796F">
        <w:rPr>
          <w:rFonts w:ascii="Times New Roman" w:hAnsi="Times New Roman" w:cs="Times New Roman"/>
          <w:sz w:val="24"/>
          <w:szCs w:val="24"/>
        </w:rPr>
        <w:t xml:space="preserve"> </w:t>
      </w:r>
      <w:r w:rsidRPr="00A6796F">
        <w:rPr>
          <w:rFonts w:ascii="Times New Roman" w:hAnsi="Times New Roman" w:cs="Times New Roman"/>
          <w:sz w:val="24"/>
          <w:szCs w:val="24"/>
        </w:rPr>
        <w:t>[VARCHAR, Simple, Single-valued]:</w:t>
      </w:r>
      <w:r w:rsidR="00B125EA" w:rsidRPr="00A6796F">
        <w:rPr>
          <w:rFonts w:ascii="Times New Roman" w:hAnsi="Times New Roman" w:cs="Times New Roman"/>
          <w:sz w:val="24"/>
          <w:szCs w:val="24"/>
        </w:rPr>
        <w:t xml:space="preserve"> hashed password for user authentication.</w:t>
      </w:r>
    </w:p>
    <w:p w14:paraId="145CDCF9" w14:textId="2CD8D214" w:rsidR="00D301C7" w:rsidRPr="00A6796F" w:rsidRDefault="00F21E2F" w:rsidP="00BA3DC3">
      <w:pPr>
        <w:pStyle w:val="ListParagraph"/>
        <w:numPr>
          <w:ilvl w:val="1"/>
          <w:numId w:val="51"/>
        </w:numPr>
        <w:jc w:val="both"/>
        <w:rPr>
          <w:rFonts w:ascii="Times New Roman" w:hAnsi="Times New Roman" w:cs="Times New Roman"/>
          <w:sz w:val="24"/>
          <w:szCs w:val="24"/>
        </w:rPr>
      </w:pPr>
      <w:r w:rsidRPr="00A6796F">
        <w:rPr>
          <w:rFonts w:ascii="Times New Roman" w:hAnsi="Times New Roman" w:cs="Times New Roman"/>
          <w:sz w:val="24"/>
          <w:szCs w:val="24"/>
        </w:rPr>
        <w:t xml:space="preserve"> </w:t>
      </w:r>
      <w:proofErr w:type="spellStart"/>
      <w:r w:rsidR="009E5573" w:rsidRPr="00A6796F">
        <w:rPr>
          <w:rFonts w:ascii="Times New Roman" w:hAnsi="Times New Roman" w:cs="Times New Roman"/>
          <w:b/>
          <w:bCs/>
          <w:sz w:val="24"/>
          <w:szCs w:val="24"/>
        </w:rPr>
        <w:t>Profile_</w:t>
      </w:r>
      <w:proofErr w:type="gramStart"/>
      <w:r w:rsidR="009E5573" w:rsidRPr="00A6796F">
        <w:rPr>
          <w:rFonts w:ascii="Times New Roman" w:hAnsi="Times New Roman" w:cs="Times New Roman"/>
          <w:b/>
          <w:bCs/>
          <w:sz w:val="24"/>
          <w:szCs w:val="24"/>
        </w:rPr>
        <w:t>picture</w:t>
      </w:r>
      <w:proofErr w:type="spellEnd"/>
      <w:r w:rsidR="009E5573" w:rsidRPr="00A6796F">
        <w:rPr>
          <w:rFonts w:ascii="Times New Roman" w:hAnsi="Times New Roman" w:cs="Times New Roman"/>
          <w:b/>
          <w:bCs/>
          <w:sz w:val="24"/>
          <w:szCs w:val="24"/>
        </w:rPr>
        <w:t>[</w:t>
      </w:r>
      <w:proofErr w:type="gramEnd"/>
      <w:r w:rsidR="009E5573" w:rsidRPr="00A6796F">
        <w:rPr>
          <w:rFonts w:ascii="Times New Roman" w:hAnsi="Times New Roman" w:cs="Times New Roman"/>
          <w:sz w:val="24"/>
          <w:szCs w:val="24"/>
        </w:rPr>
        <w:t>VARCHAR, Simple, Single-valued</w:t>
      </w:r>
      <w:r w:rsidR="00EB5382" w:rsidRPr="00A6796F">
        <w:rPr>
          <w:rFonts w:ascii="Times New Roman" w:hAnsi="Times New Roman" w:cs="Times New Roman"/>
          <w:sz w:val="24"/>
          <w:szCs w:val="24"/>
        </w:rPr>
        <w:t>, null</w:t>
      </w:r>
      <w:r w:rsidR="005E400A" w:rsidRPr="00A6796F">
        <w:rPr>
          <w:rFonts w:ascii="Times New Roman" w:hAnsi="Times New Roman" w:cs="Times New Roman"/>
          <w:sz w:val="24"/>
          <w:szCs w:val="24"/>
        </w:rPr>
        <w:t xml:space="preserve">]: URL </w:t>
      </w:r>
      <w:r w:rsidR="006C6BB7" w:rsidRPr="00A6796F">
        <w:rPr>
          <w:rFonts w:ascii="Times New Roman" w:hAnsi="Times New Roman" w:cs="Times New Roman"/>
          <w:sz w:val="24"/>
          <w:szCs w:val="24"/>
        </w:rPr>
        <w:t xml:space="preserve">of the users </w:t>
      </w:r>
      <w:r w:rsidR="00960E36" w:rsidRPr="00A6796F">
        <w:rPr>
          <w:rFonts w:ascii="Times New Roman" w:hAnsi="Times New Roman" w:cs="Times New Roman"/>
          <w:sz w:val="24"/>
          <w:szCs w:val="24"/>
        </w:rPr>
        <w:t>profile</w:t>
      </w:r>
      <w:r w:rsidR="006C6BB7" w:rsidRPr="00A6796F">
        <w:rPr>
          <w:rFonts w:ascii="Times New Roman" w:hAnsi="Times New Roman" w:cs="Times New Roman"/>
          <w:sz w:val="24"/>
          <w:szCs w:val="24"/>
        </w:rPr>
        <w:t xml:space="preserve"> picture.</w:t>
      </w:r>
    </w:p>
    <w:p w14:paraId="11B757DE" w14:textId="71A17D2D" w:rsidR="006C6BB7" w:rsidRPr="00A6796F" w:rsidRDefault="00F06DE1" w:rsidP="00BA3DC3">
      <w:pPr>
        <w:pStyle w:val="ListParagraph"/>
        <w:numPr>
          <w:ilvl w:val="1"/>
          <w:numId w:val="51"/>
        </w:numPr>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B</w:t>
      </w:r>
      <w:r w:rsidR="00960E36" w:rsidRPr="00A6796F">
        <w:rPr>
          <w:rFonts w:ascii="Times New Roman" w:hAnsi="Times New Roman" w:cs="Times New Roman"/>
          <w:b/>
          <w:bCs/>
          <w:sz w:val="24"/>
          <w:szCs w:val="24"/>
        </w:rPr>
        <w:t>ack</w:t>
      </w:r>
      <w:r w:rsidRPr="00A6796F">
        <w:rPr>
          <w:rFonts w:ascii="Times New Roman" w:hAnsi="Times New Roman" w:cs="Times New Roman"/>
          <w:b/>
          <w:bCs/>
          <w:sz w:val="24"/>
          <w:szCs w:val="24"/>
        </w:rPr>
        <w:t>ground_picture</w:t>
      </w:r>
      <w:proofErr w:type="spellEnd"/>
      <w:r w:rsidRPr="00A6796F">
        <w:rPr>
          <w:rFonts w:ascii="Times New Roman" w:hAnsi="Times New Roman" w:cs="Times New Roman"/>
          <w:sz w:val="24"/>
          <w:szCs w:val="24"/>
        </w:rPr>
        <w:t xml:space="preserve"> [VARCHAR, Simple, Single-valued,</w:t>
      </w:r>
      <w:r w:rsidR="008934DF" w:rsidRPr="00A6796F">
        <w:rPr>
          <w:rFonts w:ascii="Times New Roman" w:hAnsi="Times New Roman" w:cs="Times New Roman"/>
          <w:sz w:val="24"/>
          <w:szCs w:val="24"/>
        </w:rPr>
        <w:t xml:space="preserve"> null]:URL of the user background picture.</w:t>
      </w:r>
    </w:p>
    <w:p w14:paraId="2FB48C7A" w14:textId="2CA92FF4" w:rsidR="008934DF" w:rsidRPr="00A6796F" w:rsidRDefault="003200B3" w:rsidP="00BA3DC3">
      <w:pPr>
        <w:pStyle w:val="ListParagraph"/>
        <w:numPr>
          <w:ilvl w:val="1"/>
          <w:numId w:val="51"/>
        </w:numPr>
        <w:jc w:val="both"/>
        <w:rPr>
          <w:rFonts w:ascii="Times New Roman" w:hAnsi="Times New Roman" w:cs="Times New Roman"/>
          <w:sz w:val="24"/>
          <w:szCs w:val="24"/>
        </w:rPr>
      </w:pPr>
      <w:r w:rsidRPr="00A6796F">
        <w:rPr>
          <w:rFonts w:ascii="Times New Roman" w:hAnsi="Times New Roman" w:cs="Times New Roman"/>
          <w:b/>
          <w:bCs/>
          <w:sz w:val="24"/>
          <w:szCs w:val="24"/>
        </w:rPr>
        <w:t>Bio</w:t>
      </w:r>
      <w:r w:rsidRPr="00A6796F">
        <w:rPr>
          <w:rFonts w:ascii="Times New Roman" w:hAnsi="Times New Roman" w:cs="Times New Roman"/>
          <w:sz w:val="24"/>
          <w:szCs w:val="24"/>
        </w:rPr>
        <w:t xml:space="preserve"> [TEXT, Simple, Single-valued, null]: A short </w:t>
      </w:r>
      <w:r w:rsidR="007F0271" w:rsidRPr="00A6796F">
        <w:rPr>
          <w:rFonts w:ascii="Times New Roman" w:hAnsi="Times New Roman" w:cs="Times New Roman"/>
          <w:sz w:val="24"/>
          <w:szCs w:val="24"/>
        </w:rPr>
        <w:t>biography of the user.</w:t>
      </w:r>
    </w:p>
    <w:p w14:paraId="5B9245EE" w14:textId="4E9475E9" w:rsidR="007F0271" w:rsidRPr="00A6796F" w:rsidRDefault="00644128" w:rsidP="00BA3DC3">
      <w:pPr>
        <w:pStyle w:val="ListParagraph"/>
        <w:numPr>
          <w:ilvl w:val="1"/>
          <w:numId w:val="51"/>
        </w:numPr>
        <w:jc w:val="both"/>
        <w:rPr>
          <w:rFonts w:ascii="Times New Roman" w:hAnsi="Times New Roman" w:cs="Times New Roman"/>
          <w:sz w:val="24"/>
          <w:szCs w:val="24"/>
        </w:rPr>
      </w:pPr>
      <w:r w:rsidRPr="00A6796F">
        <w:rPr>
          <w:rFonts w:ascii="Times New Roman" w:hAnsi="Times New Roman" w:cs="Times New Roman"/>
          <w:b/>
          <w:bCs/>
          <w:sz w:val="24"/>
          <w:szCs w:val="24"/>
        </w:rPr>
        <w:t>Course</w:t>
      </w:r>
      <w:r w:rsidRPr="00A6796F">
        <w:rPr>
          <w:rFonts w:ascii="Times New Roman" w:hAnsi="Times New Roman" w:cs="Times New Roman"/>
          <w:sz w:val="24"/>
          <w:szCs w:val="24"/>
        </w:rPr>
        <w:t xml:space="preserve"> [Varchar, Single-valued, simple, not-null]: </w:t>
      </w:r>
      <w:r w:rsidR="0096451E" w:rsidRPr="00A6796F">
        <w:rPr>
          <w:rFonts w:ascii="Times New Roman" w:hAnsi="Times New Roman" w:cs="Times New Roman"/>
          <w:sz w:val="24"/>
          <w:szCs w:val="24"/>
        </w:rPr>
        <w:t>course name what student pursuing or faculty is teaching.</w:t>
      </w:r>
    </w:p>
    <w:p w14:paraId="2D3A186C" w14:textId="32BD3A79" w:rsidR="0096451E" w:rsidRPr="00A6796F" w:rsidRDefault="008F1357" w:rsidP="00BA3DC3">
      <w:pPr>
        <w:pStyle w:val="ListParagraph"/>
        <w:numPr>
          <w:ilvl w:val="1"/>
          <w:numId w:val="51"/>
        </w:numPr>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single-valued, simple, not-null,</w:t>
      </w:r>
      <w:r w:rsidR="008E6EE7" w:rsidRPr="00A6796F">
        <w:rPr>
          <w:rFonts w:ascii="Times New Roman" w:hAnsi="Times New Roman" w:cs="Times New Roman"/>
          <w:sz w:val="24"/>
          <w:szCs w:val="24"/>
        </w:rPr>
        <w:t xml:space="preserve"> default value- current timestamp]:</w:t>
      </w:r>
      <w:r w:rsidR="00061AF6" w:rsidRPr="00A6796F">
        <w:rPr>
          <w:rFonts w:ascii="Times New Roman" w:hAnsi="Times New Roman" w:cs="Times New Roman"/>
          <w:sz w:val="24"/>
          <w:szCs w:val="24"/>
        </w:rPr>
        <w:t xml:space="preserve"> timestamp when user account was created.</w:t>
      </w:r>
    </w:p>
    <w:p w14:paraId="09A38F6C" w14:textId="34BEB0D5" w:rsidR="00061AF6" w:rsidRPr="00A6796F" w:rsidRDefault="003A60E5" w:rsidP="00BA3DC3">
      <w:pPr>
        <w:pStyle w:val="ListParagraph"/>
        <w:numPr>
          <w:ilvl w:val="1"/>
          <w:numId w:val="51"/>
        </w:numPr>
        <w:jc w:val="both"/>
        <w:rPr>
          <w:rFonts w:ascii="Times New Roman" w:hAnsi="Times New Roman" w:cs="Times New Roman"/>
          <w:sz w:val="24"/>
          <w:szCs w:val="24"/>
        </w:rPr>
      </w:pPr>
      <w:r w:rsidRPr="00A6796F">
        <w:rPr>
          <w:rFonts w:ascii="Times New Roman" w:hAnsi="Times New Roman" w:cs="Times New Roman"/>
          <w:b/>
          <w:bCs/>
          <w:sz w:val="24"/>
          <w:szCs w:val="24"/>
        </w:rPr>
        <w:t>U</w:t>
      </w:r>
      <w:r w:rsidR="00061AF6" w:rsidRPr="00A6796F">
        <w:rPr>
          <w:rFonts w:ascii="Times New Roman" w:hAnsi="Times New Roman" w:cs="Times New Roman"/>
          <w:b/>
          <w:bCs/>
          <w:sz w:val="24"/>
          <w:szCs w:val="24"/>
        </w:rPr>
        <w:t>sername</w:t>
      </w:r>
      <w:r w:rsidRPr="00A6796F">
        <w:rPr>
          <w:rFonts w:ascii="Times New Roman" w:hAnsi="Times New Roman" w:cs="Times New Roman"/>
          <w:sz w:val="24"/>
          <w:szCs w:val="24"/>
        </w:rPr>
        <w:t xml:space="preserve"> [Varchar, simple, single-valued, </w:t>
      </w:r>
      <w:r w:rsidR="00BB5C59" w:rsidRPr="00A6796F">
        <w:rPr>
          <w:rFonts w:ascii="Times New Roman" w:hAnsi="Times New Roman" w:cs="Times New Roman"/>
          <w:sz w:val="24"/>
          <w:szCs w:val="24"/>
        </w:rPr>
        <w:t>not-null]: full name of the user.</w:t>
      </w:r>
    </w:p>
    <w:p w14:paraId="2019C436" w14:textId="227EFD70" w:rsidR="00BB5C59" w:rsidRPr="00A6796F" w:rsidRDefault="00BB5C59" w:rsidP="00BA3DC3">
      <w:pPr>
        <w:pStyle w:val="ListParagraph"/>
        <w:numPr>
          <w:ilvl w:val="1"/>
          <w:numId w:val="51"/>
        </w:numPr>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User_type</w:t>
      </w:r>
      <w:proofErr w:type="spellEnd"/>
      <w:r w:rsidR="00662B55" w:rsidRPr="00A6796F">
        <w:rPr>
          <w:rFonts w:ascii="Times New Roman" w:hAnsi="Times New Roman" w:cs="Times New Roman"/>
          <w:sz w:val="24"/>
          <w:szCs w:val="24"/>
        </w:rPr>
        <w:t xml:space="preserve"> [</w:t>
      </w:r>
      <w:r w:rsidR="009057A6" w:rsidRPr="00A6796F">
        <w:rPr>
          <w:rFonts w:ascii="Times New Roman" w:hAnsi="Times New Roman" w:cs="Times New Roman"/>
          <w:sz w:val="24"/>
          <w:szCs w:val="24"/>
        </w:rPr>
        <w:t xml:space="preserve"> </w:t>
      </w:r>
      <w:proofErr w:type="spellStart"/>
      <w:proofErr w:type="gramStart"/>
      <w:r w:rsidR="00662B55" w:rsidRPr="00A6796F">
        <w:rPr>
          <w:rFonts w:ascii="Times New Roman" w:hAnsi="Times New Roman" w:cs="Times New Roman"/>
          <w:sz w:val="24"/>
          <w:szCs w:val="24"/>
        </w:rPr>
        <w:t>enum</w:t>
      </w:r>
      <w:proofErr w:type="spellEnd"/>
      <w:r w:rsidR="00662B55" w:rsidRPr="00A6796F">
        <w:rPr>
          <w:rFonts w:ascii="Times New Roman" w:hAnsi="Times New Roman" w:cs="Times New Roman"/>
          <w:sz w:val="24"/>
          <w:szCs w:val="24"/>
        </w:rPr>
        <w:t>(</w:t>
      </w:r>
      <w:proofErr w:type="gramEnd"/>
      <w:r w:rsidR="00662B55" w:rsidRPr="00A6796F">
        <w:rPr>
          <w:rFonts w:ascii="Times New Roman" w:hAnsi="Times New Roman" w:cs="Times New Roman"/>
          <w:sz w:val="24"/>
          <w:szCs w:val="24"/>
        </w:rPr>
        <w:t>‘faculty’,</w:t>
      </w:r>
      <w:r w:rsidR="009057A6" w:rsidRPr="00A6796F">
        <w:rPr>
          <w:rFonts w:ascii="Times New Roman" w:hAnsi="Times New Roman" w:cs="Times New Roman"/>
          <w:sz w:val="24"/>
          <w:szCs w:val="24"/>
        </w:rPr>
        <w:t xml:space="preserve"> </w:t>
      </w:r>
      <w:r w:rsidR="00662B55" w:rsidRPr="00A6796F">
        <w:rPr>
          <w:rFonts w:ascii="Times New Roman" w:hAnsi="Times New Roman" w:cs="Times New Roman"/>
          <w:sz w:val="24"/>
          <w:szCs w:val="24"/>
        </w:rPr>
        <w:t>’student’), simple,</w:t>
      </w:r>
      <w:r w:rsidR="009057A6" w:rsidRPr="00A6796F">
        <w:rPr>
          <w:rFonts w:ascii="Times New Roman" w:hAnsi="Times New Roman" w:cs="Times New Roman"/>
          <w:sz w:val="24"/>
          <w:szCs w:val="24"/>
        </w:rPr>
        <w:t xml:space="preserve"> single-valued, </w:t>
      </w:r>
      <w:r w:rsidR="00936173" w:rsidRPr="00A6796F">
        <w:rPr>
          <w:rFonts w:ascii="Times New Roman" w:hAnsi="Times New Roman" w:cs="Times New Roman"/>
          <w:sz w:val="24"/>
          <w:szCs w:val="24"/>
        </w:rPr>
        <w:t>not-null]: type of user.</w:t>
      </w:r>
    </w:p>
    <w:p w14:paraId="5327EB0F" w14:textId="77777777" w:rsidR="009F20DC" w:rsidRPr="00A6796F" w:rsidRDefault="00360E9B" w:rsidP="00BA3DC3">
      <w:pPr>
        <w:pStyle w:val="ListParagraph"/>
        <w:numPr>
          <w:ilvl w:val="1"/>
          <w:numId w:val="51"/>
        </w:numPr>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Account_status</w:t>
      </w:r>
      <w:proofErr w:type="spellEnd"/>
      <w:r w:rsidRPr="00A6796F">
        <w:rPr>
          <w:rFonts w:ascii="Times New Roman" w:hAnsi="Times New Roman" w:cs="Times New Roman"/>
          <w:sz w:val="24"/>
          <w:szCs w:val="24"/>
        </w:rPr>
        <w:t xml:space="preserve"> [</w:t>
      </w:r>
      <w:proofErr w:type="spellStart"/>
      <w:proofErr w:type="gramStart"/>
      <w:r w:rsidRPr="00A6796F">
        <w:rPr>
          <w:rFonts w:ascii="Times New Roman" w:hAnsi="Times New Roman" w:cs="Times New Roman"/>
          <w:sz w:val="24"/>
          <w:szCs w:val="24"/>
        </w:rPr>
        <w:t>enum</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‘active’, ‘</w:t>
      </w:r>
      <w:r w:rsidR="00F41ADA" w:rsidRPr="00A6796F">
        <w:rPr>
          <w:rFonts w:ascii="Times New Roman" w:hAnsi="Times New Roman" w:cs="Times New Roman"/>
          <w:sz w:val="24"/>
          <w:szCs w:val="24"/>
        </w:rPr>
        <w:t xml:space="preserve">deactivate’, ‘suspended’), single-valued, </w:t>
      </w:r>
      <w:r w:rsidR="001F0DD6" w:rsidRPr="00A6796F">
        <w:rPr>
          <w:rFonts w:ascii="Times New Roman" w:hAnsi="Times New Roman" w:cs="Times New Roman"/>
          <w:sz w:val="24"/>
          <w:szCs w:val="24"/>
        </w:rPr>
        <w:t xml:space="preserve">simple, not-null]: It represents </w:t>
      </w:r>
      <w:r w:rsidR="00075ECE" w:rsidRPr="00A6796F">
        <w:rPr>
          <w:rFonts w:ascii="Times New Roman" w:hAnsi="Times New Roman" w:cs="Times New Roman"/>
          <w:sz w:val="24"/>
          <w:szCs w:val="24"/>
        </w:rPr>
        <w:t xml:space="preserve">whether the account is suspended or active or </w:t>
      </w:r>
      <w:r w:rsidR="003E1039" w:rsidRPr="00A6796F">
        <w:rPr>
          <w:rFonts w:ascii="Times New Roman" w:hAnsi="Times New Roman" w:cs="Times New Roman"/>
          <w:sz w:val="24"/>
          <w:szCs w:val="24"/>
        </w:rPr>
        <w:t>deactivated</w:t>
      </w:r>
      <w:r w:rsidR="009F20DC" w:rsidRPr="00A6796F">
        <w:rPr>
          <w:rFonts w:ascii="Times New Roman" w:hAnsi="Times New Roman" w:cs="Times New Roman"/>
          <w:sz w:val="24"/>
          <w:szCs w:val="24"/>
        </w:rPr>
        <w:t>.</w:t>
      </w:r>
    </w:p>
    <w:p w14:paraId="7063BA45" w14:textId="72C88E44" w:rsidR="00936173" w:rsidRPr="00A6796F" w:rsidRDefault="00F829D6" w:rsidP="00BA3DC3">
      <w:pPr>
        <w:pStyle w:val="ListParagraph"/>
        <w:numPr>
          <w:ilvl w:val="1"/>
          <w:numId w:val="51"/>
        </w:numPr>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Online_status</w:t>
      </w:r>
      <w:proofErr w:type="spellEnd"/>
      <w:r w:rsidRPr="00A6796F">
        <w:rPr>
          <w:rFonts w:ascii="Times New Roman" w:hAnsi="Times New Roman" w:cs="Times New Roman"/>
          <w:sz w:val="24"/>
          <w:szCs w:val="24"/>
        </w:rPr>
        <w:t xml:space="preserve"> [Boolean</w:t>
      </w:r>
      <w:r w:rsidR="00053C40" w:rsidRPr="00A6796F">
        <w:rPr>
          <w:rFonts w:ascii="Times New Roman" w:hAnsi="Times New Roman" w:cs="Times New Roman"/>
          <w:sz w:val="24"/>
          <w:szCs w:val="24"/>
        </w:rPr>
        <w:t xml:space="preserve">, </w:t>
      </w:r>
      <w:r w:rsidR="007973A5" w:rsidRPr="00A6796F">
        <w:rPr>
          <w:rFonts w:ascii="Times New Roman" w:hAnsi="Times New Roman" w:cs="Times New Roman"/>
          <w:sz w:val="24"/>
          <w:szCs w:val="24"/>
        </w:rPr>
        <w:t xml:space="preserve">single, simple Default </w:t>
      </w:r>
      <w:r w:rsidR="007D6F20" w:rsidRPr="00A6796F">
        <w:rPr>
          <w:rFonts w:ascii="Times New Roman" w:hAnsi="Times New Roman" w:cs="Times New Roman"/>
          <w:sz w:val="24"/>
          <w:szCs w:val="24"/>
        </w:rPr>
        <w:t>False</w:t>
      </w:r>
      <w:r w:rsidR="00AC4FFE" w:rsidRPr="00A6796F">
        <w:rPr>
          <w:rFonts w:ascii="Times New Roman" w:hAnsi="Times New Roman" w:cs="Times New Roman"/>
          <w:sz w:val="24"/>
          <w:szCs w:val="24"/>
        </w:rPr>
        <w:t>]</w:t>
      </w:r>
      <w:r w:rsidR="00ED59A9" w:rsidRPr="00A6796F">
        <w:rPr>
          <w:rFonts w:ascii="Times New Roman" w:hAnsi="Times New Roman" w:cs="Times New Roman"/>
          <w:sz w:val="24"/>
          <w:szCs w:val="24"/>
        </w:rPr>
        <w:t xml:space="preserve"> It stores </w:t>
      </w:r>
      <w:r w:rsidR="00F43E86" w:rsidRPr="00A6796F">
        <w:rPr>
          <w:rFonts w:ascii="Times New Roman" w:hAnsi="Times New Roman" w:cs="Times New Roman"/>
          <w:sz w:val="24"/>
          <w:szCs w:val="24"/>
        </w:rPr>
        <w:t>the online status of the user.</w:t>
      </w:r>
    </w:p>
    <w:p w14:paraId="2516F339" w14:textId="77777777" w:rsidR="00EA336E" w:rsidRPr="00324A75" w:rsidRDefault="00EA336E" w:rsidP="007A37D8">
      <w:pPr>
        <w:jc w:val="both"/>
        <w:rPr>
          <w:rFonts w:ascii="Times New Roman" w:hAnsi="Times New Roman" w:cs="Times New Roman"/>
        </w:rPr>
      </w:pPr>
    </w:p>
    <w:p w14:paraId="5C1448E9" w14:textId="2B58C080" w:rsidR="002125FD" w:rsidRPr="00324A75" w:rsidRDefault="002125FD" w:rsidP="00523988">
      <w:pPr>
        <w:ind w:left="450"/>
        <w:jc w:val="both"/>
        <w:rPr>
          <w:rFonts w:ascii="Times New Roman" w:hAnsi="Times New Roman" w:cs="Times New Roman"/>
        </w:rPr>
      </w:pPr>
      <w:r w:rsidRPr="00324A75">
        <w:rPr>
          <w:rFonts w:ascii="Times New Roman" w:hAnsi="Times New Roman" w:cs="Times New Roman"/>
          <w:noProof/>
        </w:rPr>
        <w:drawing>
          <wp:inline distT="0" distB="0" distL="0" distR="0" wp14:anchorId="39A15122" wp14:editId="53736B8D">
            <wp:extent cx="5548630" cy="3366920"/>
            <wp:effectExtent l="0" t="0" r="0" b="5080"/>
            <wp:docPr id="8038106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1597" cy="3374788"/>
                    </a:xfrm>
                    <a:prstGeom prst="rect">
                      <a:avLst/>
                    </a:prstGeom>
                    <a:noFill/>
                    <a:ln>
                      <a:noFill/>
                    </a:ln>
                  </pic:spPr>
                </pic:pic>
              </a:graphicData>
            </a:graphic>
          </wp:inline>
        </w:drawing>
      </w:r>
    </w:p>
    <w:p w14:paraId="02A56B17" w14:textId="3D63C437" w:rsidR="00F43E86" w:rsidRPr="00003A6B" w:rsidRDefault="00E40194" w:rsidP="000F7FCE">
      <w:pPr>
        <w:pStyle w:val="Caption"/>
        <w:rPr>
          <w:rFonts w:cs="Times New Roman"/>
          <w:b/>
          <w:bCs/>
          <w:i/>
          <w:iCs w:val="0"/>
          <w:sz w:val="36"/>
          <w:szCs w:val="36"/>
          <w:lang w:val="en-US"/>
        </w:rPr>
      </w:pPr>
      <w:bookmarkStart w:id="5" w:name="_Toc148126530"/>
      <w:r w:rsidRPr="00003A6B">
        <w:rPr>
          <w:b/>
          <w:bCs/>
          <w:i/>
          <w:iCs w:val="0"/>
        </w:rPr>
        <w:t xml:space="preserve">Figure </w:t>
      </w:r>
      <w:r w:rsidR="00446BB3" w:rsidRPr="00003A6B">
        <w:rPr>
          <w:b/>
          <w:bCs/>
          <w:i/>
          <w:iCs w:val="0"/>
        </w:rPr>
        <w:t>4</w:t>
      </w:r>
      <w:r w:rsidRPr="00003A6B">
        <w:rPr>
          <w:b/>
          <w:bCs/>
          <w:i/>
          <w:iCs w:val="0"/>
        </w:rPr>
        <w:t xml:space="preserve">.1 </w:t>
      </w:r>
      <w:r w:rsidRPr="00003A6B">
        <w:rPr>
          <w:rFonts w:cs="Times New Roman"/>
          <w:b/>
          <w:bCs/>
          <w:i/>
          <w:iCs w:val="0"/>
          <w:szCs w:val="24"/>
        </w:rPr>
        <w:t>Users entity set</w:t>
      </w:r>
      <w:bookmarkEnd w:id="5"/>
    </w:p>
    <w:p w14:paraId="7E331E88" w14:textId="049010D5" w:rsidR="00F43E86" w:rsidRPr="00B96D2D" w:rsidRDefault="00480374" w:rsidP="007A37D8">
      <w:pPr>
        <w:pStyle w:val="ListParagraph"/>
        <w:numPr>
          <w:ilvl w:val="0"/>
          <w:numId w:val="22"/>
        </w:numPr>
        <w:jc w:val="both"/>
        <w:rPr>
          <w:rFonts w:ascii="Times New Roman" w:hAnsi="Times New Roman" w:cs="Times New Roman"/>
          <w:b/>
          <w:bCs/>
          <w:sz w:val="28"/>
          <w:szCs w:val="28"/>
        </w:rPr>
      </w:pPr>
      <w:r w:rsidRPr="00B96D2D">
        <w:rPr>
          <w:rFonts w:ascii="Times New Roman" w:hAnsi="Times New Roman" w:cs="Times New Roman"/>
          <w:b/>
          <w:bCs/>
          <w:sz w:val="28"/>
          <w:szCs w:val="28"/>
        </w:rPr>
        <w:t>Admin</w:t>
      </w:r>
    </w:p>
    <w:p w14:paraId="7884B318" w14:textId="600D3A83" w:rsidR="00480374" w:rsidRPr="00A6796F" w:rsidRDefault="00480374"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The entity represents the admin of the application</w:t>
      </w:r>
    </w:p>
    <w:p w14:paraId="6B4FEFED" w14:textId="77777777" w:rsidR="003C49C7" w:rsidRPr="00A6796F" w:rsidRDefault="003C49C7" w:rsidP="007A37D8">
      <w:pPr>
        <w:pStyle w:val="ListParagraph"/>
        <w:jc w:val="both"/>
        <w:rPr>
          <w:rFonts w:ascii="Times New Roman" w:hAnsi="Times New Roman" w:cs="Times New Roman"/>
          <w:sz w:val="24"/>
          <w:szCs w:val="24"/>
        </w:rPr>
      </w:pPr>
    </w:p>
    <w:p w14:paraId="40D46CC7" w14:textId="4A51DCE3" w:rsidR="003C49C7" w:rsidRPr="00A6796F" w:rsidRDefault="003C49C7"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5C8E71F9" w14:textId="77777777" w:rsidR="003C49C7" w:rsidRPr="00A6796F" w:rsidRDefault="003C49C7" w:rsidP="007A37D8">
      <w:pPr>
        <w:pStyle w:val="ListParagraph"/>
        <w:jc w:val="both"/>
        <w:rPr>
          <w:rFonts w:ascii="Times New Roman" w:hAnsi="Times New Roman" w:cs="Times New Roman"/>
          <w:b/>
          <w:bCs/>
          <w:sz w:val="24"/>
          <w:szCs w:val="24"/>
        </w:rPr>
      </w:pPr>
    </w:p>
    <w:p w14:paraId="1CD07F8C" w14:textId="77777777" w:rsidR="00C76B00" w:rsidRPr="00A6796F" w:rsidRDefault="005B11BA" w:rsidP="00BA3DC3">
      <w:pPr>
        <w:pStyle w:val="ListParagraph"/>
        <w:numPr>
          <w:ilvl w:val="0"/>
          <w:numId w:val="9"/>
        </w:numPr>
        <w:ind w:left="108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Admin_id</w:t>
      </w:r>
      <w:proofErr w:type="spellEnd"/>
      <w:r w:rsidRPr="00A6796F">
        <w:rPr>
          <w:rFonts w:ascii="Times New Roman" w:hAnsi="Times New Roman" w:cs="Times New Roman"/>
          <w:sz w:val="24"/>
          <w:szCs w:val="24"/>
        </w:rPr>
        <w:t xml:space="preserve"> [int, simple, single-valued, unique</w:t>
      </w:r>
      <w:r w:rsidR="004725B2" w:rsidRPr="00A6796F">
        <w:rPr>
          <w:rFonts w:ascii="Times New Roman" w:hAnsi="Times New Roman" w:cs="Times New Roman"/>
          <w:sz w:val="24"/>
          <w:szCs w:val="24"/>
        </w:rPr>
        <w:t>, not-null, primary key]:</w:t>
      </w:r>
      <w:r w:rsidR="00C76B00" w:rsidRPr="00A6796F">
        <w:rPr>
          <w:rFonts w:ascii="Times New Roman" w:hAnsi="Times New Roman" w:cs="Times New Roman"/>
          <w:sz w:val="24"/>
          <w:szCs w:val="24"/>
        </w:rPr>
        <w:t xml:space="preserve"> unique identifier for each admin.</w:t>
      </w:r>
    </w:p>
    <w:p w14:paraId="02C7647B" w14:textId="77777777" w:rsidR="0016514E" w:rsidRPr="00A6796F" w:rsidRDefault="00C76B00" w:rsidP="00BA3DC3">
      <w:pPr>
        <w:pStyle w:val="ListParagraph"/>
        <w:numPr>
          <w:ilvl w:val="0"/>
          <w:numId w:val="9"/>
        </w:numPr>
        <w:ind w:left="108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Admin_email</w:t>
      </w:r>
      <w:proofErr w:type="spellEnd"/>
      <w:r w:rsidRPr="00A6796F">
        <w:rPr>
          <w:rFonts w:ascii="Times New Roman" w:hAnsi="Times New Roman" w:cs="Times New Roman"/>
          <w:sz w:val="24"/>
          <w:szCs w:val="24"/>
        </w:rPr>
        <w:t xml:space="preserve"> [</w:t>
      </w:r>
      <w:r w:rsidR="0016514E" w:rsidRPr="00A6796F">
        <w:rPr>
          <w:rFonts w:ascii="Times New Roman" w:hAnsi="Times New Roman" w:cs="Times New Roman"/>
          <w:sz w:val="24"/>
          <w:szCs w:val="24"/>
        </w:rPr>
        <w:t>varchar, simple, single-valued, unique, not-null]: email of the admin.</w:t>
      </w:r>
    </w:p>
    <w:p w14:paraId="7AA24B8F" w14:textId="77777777" w:rsidR="00833EE3" w:rsidRPr="00A6796F" w:rsidRDefault="00C25AC5" w:rsidP="00BA3DC3">
      <w:pPr>
        <w:pStyle w:val="ListParagraph"/>
        <w:numPr>
          <w:ilvl w:val="0"/>
          <w:numId w:val="9"/>
        </w:numPr>
        <w:ind w:left="108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Admin_</w:t>
      </w:r>
      <w:proofErr w:type="gramStart"/>
      <w:r w:rsidRPr="00A6796F">
        <w:rPr>
          <w:rFonts w:ascii="Times New Roman" w:hAnsi="Times New Roman" w:cs="Times New Roman"/>
          <w:b/>
          <w:bCs/>
          <w:sz w:val="24"/>
          <w:szCs w:val="24"/>
        </w:rPr>
        <w:t>password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varchar, single-valued,</w:t>
      </w:r>
      <w:r w:rsidR="00741D1D" w:rsidRPr="00A6796F">
        <w:rPr>
          <w:rFonts w:ascii="Times New Roman" w:hAnsi="Times New Roman" w:cs="Times New Roman"/>
          <w:sz w:val="24"/>
          <w:szCs w:val="24"/>
        </w:rPr>
        <w:t xml:space="preserve"> simple, not-null]: hashed password </w:t>
      </w:r>
      <w:r w:rsidR="00833EE3" w:rsidRPr="00A6796F">
        <w:rPr>
          <w:rFonts w:ascii="Times New Roman" w:hAnsi="Times New Roman" w:cs="Times New Roman"/>
          <w:sz w:val="24"/>
          <w:szCs w:val="24"/>
        </w:rPr>
        <w:t>of the admins account to login.</w:t>
      </w:r>
    </w:p>
    <w:p w14:paraId="3B367642" w14:textId="77777777" w:rsidR="005B4098" w:rsidRPr="00A6796F" w:rsidRDefault="00833EE3" w:rsidP="00BA3DC3">
      <w:pPr>
        <w:pStyle w:val="ListParagraph"/>
        <w:numPr>
          <w:ilvl w:val="0"/>
          <w:numId w:val="9"/>
        </w:numPr>
        <w:ind w:left="108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Admin_phone</w:t>
      </w:r>
      <w:proofErr w:type="spellEnd"/>
      <w:r w:rsidRPr="00A6796F">
        <w:rPr>
          <w:rFonts w:ascii="Times New Roman" w:hAnsi="Times New Roman" w:cs="Times New Roman"/>
          <w:sz w:val="24"/>
          <w:szCs w:val="24"/>
        </w:rPr>
        <w:t xml:space="preserve"> [varchar</w:t>
      </w:r>
      <w:r w:rsidR="00DE07DD" w:rsidRPr="00A6796F">
        <w:rPr>
          <w:rFonts w:ascii="Times New Roman" w:hAnsi="Times New Roman" w:cs="Times New Roman"/>
          <w:sz w:val="24"/>
          <w:szCs w:val="24"/>
        </w:rPr>
        <w:t xml:space="preserve">, single-valued, simple, not-null]: phone no. </w:t>
      </w:r>
      <w:r w:rsidR="005B4098" w:rsidRPr="00A6796F">
        <w:rPr>
          <w:rFonts w:ascii="Times New Roman" w:hAnsi="Times New Roman" w:cs="Times New Roman"/>
          <w:sz w:val="24"/>
          <w:szCs w:val="24"/>
        </w:rPr>
        <w:t>of the admin.</w:t>
      </w:r>
    </w:p>
    <w:p w14:paraId="495E3102" w14:textId="77777777" w:rsidR="002125FD" w:rsidRPr="00A6796F" w:rsidRDefault="002125FD" w:rsidP="00BA3DC3">
      <w:pPr>
        <w:pStyle w:val="ListParagraph"/>
        <w:ind w:left="1080"/>
        <w:jc w:val="both"/>
        <w:rPr>
          <w:rFonts w:ascii="Times New Roman" w:hAnsi="Times New Roman" w:cs="Times New Roman"/>
          <w:sz w:val="24"/>
          <w:szCs w:val="24"/>
        </w:rPr>
      </w:pPr>
    </w:p>
    <w:p w14:paraId="77943F12" w14:textId="0E5F7DAF" w:rsidR="002125FD" w:rsidRPr="00A6796F" w:rsidRDefault="002125FD" w:rsidP="00523988">
      <w:pPr>
        <w:pStyle w:val="ListParagraph"/>
        <w:ind w:left="81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65E1E4E4" wp14:editId="7AA5841B">
            <wp:extent cx="2604366" cy="2256989"/>
            <wp:effectExtent l="0" t="0" r="5715" b="0"/>
            <wp:docPr id="18947798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8794" cy="2278159"/>
                    </a:xfrm>
                    <a:prstGeom prst="rect">
                      <a:avLst/>
                    </a:prstGeom>
                    <a:noFill/>
                    <a:ln>
                      <a:noFill/>
                    </a:ln>
                  </pic:spPr>
                </pic:pic>
              </a:graphicData>
            </a:graphic>
          </wp:inline>
        </w:drawing>
      </w:r>
    </w:p>
    <w:p w14:paraId="4DCC97A0" w14:textId="28687E8F" w:rsidR="00E40194" w:rsidRPr="00003A6B" w:rsidRDefault="00E40194" w:rsidP="00E40194">
      <w:pPr>
        <w:pStyle w:val="Caption"/>
        <w:rPr>
          <w:rFonts w:cs="Times New Roman"/>
          <w:b/>
          <w:bCs/>
          <w:i/>
          <w:iCs w:val="0"/>
          <w:sz w:val="36"/>
          <w:szCs w:val="36"/>
          <w:lang w:val="en-US"/>
        </w:rPr>
      </w:pPr>
      <w:r w:rsidRPr="00003A6B">
        <w:rPr>
          <w:b/>
          <w:bCs/>
          <w:i/>
          <w:iCs w:val="0"/>
        </w:rPr>
        <w:t>Figure</w:t>
      </w:r>
      <w:r w:rsidR="00446BB3" w:rsidRPr="00003A6B">
        <w:rPr>
          <w:b/>
          <w:bCs/>
          <w:i/>
          <w:iCs w:val="0"/>
        </w:rPr>
        <w:t>4</w:t>
      </w:r>
      <w:r w:rsidRPr="00003A6B">
        <w:rPr>
          <w:b/>
          <w:bCs/>
          <w:i/>
          <w:iCs w:val="0"/>
        </w:rPr>
        <w:t xml:space="preserve">.2 </w:t>
      </w:r>
      <w:r w:rsidRPr="00003A6B">
        <w:rPr>
          <w:rFonts w:cs="Times New Roman"/>
          <w:b/>
          <w:bCs/>
          <w:i/>
          <w:iCs w:val="0"/>
          <w:szCs w:val="24"/>
        </w:rPr>
        <w:t>Admin entity set</w:t>
      </w:r>
    </w:p>
    <w:p w14:paraId="03875352" w14:textId="09E87574" w:rsidR="005B4098" w:rsidRPr="00A6796F" w:rsidRDefault="005B4098" w:rsidP="007A37D8">
      <w:pPr>
        <w:jc w:val="both"/>
        <w:rPr>
          <w:rFonts w:ascii="Times New Roman" w:hAnsi="Times New Roman" w:cs="Times New Roman"/>
          <w:b/>
          <w:bCs/>
          <w:sz w:val="24"/>
          <w:szCs w:val="24"/>
        </w:rPr>
      </w:pPr>
    </w:p>
    <w:p w14:paraId="5DE65DD4" w14:textId="77777777" w:rsidR="005B4098" w:rsidRPr="00B96D2D" w:rsidRDefault="005B4098" w:rsidP="007A37D8">
      <w:pPr>
        <w:pStyle w:val="ListParagraph"/>
        <w:numPr>
          <w:ilvl w:val="0"/>
          <w:numId w:val="22"/>
        </w:numPr>
        <w:jc w:val="both"/>
        <w:rPr>
          <w:rFonts w:ascii="Times New Roman" w:hAnsi="Times New Roman" w:cs="Times New Roman"/>
          <w:b/>
          <w:bCs/>
          <w:sz w:val="28"/>
          <w:szCs w:val="28"/>
        </w:rPr>
      </w:pPr>
      <w:r w:rsidRPr="00B96D2D">
        <w:rPr>
          <w:rFonts w:ascii="Times New Roman" w:hAnsi="Times New Roman" w:cs="Times New Roman"/>
          <w:b/>
          <w:bCs/>
          <w:sz w:val="28"/>
          <w:szCs w:val="28"/>
        </w:rPr>
        <w:t>Posts</w:t>
      </w:r>
    </w:p>
    <w:p w14:paraId="552982B3" w14:textId="77777777" w:rsidR="00294F23" w:rsidRPr="00A6796F" w:rsidRDefault="005B4098"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This entity represents </w:t>
      </w:r>
      <w:r w:rsidR="00294F23" w:rsidRPr="00A6796F">
        <w:rPr>
          <w:rFonts w:ascii="Times New Roman" w:hAnsi="Times New Roman" w:cs="Times New Roman"/>
          <w:sz w:val="24"/>
          <w:szCs w:val="24"/>
        </w:rPr>
        <w:t>the photos and blogs shared by users.</w:t>
      </w:r>
    </w:p>
    <w:p w14:paraId="5BBF2F2F" w14:textId="77777777" w:rsidR="00294F23" w:rsidRPr="00A6796F" w:rsidRDefault="00294F23" w:rsidP="007A37D8">
      <w:pPr>
        <w:pStyle w:val="ListParagraph"/>
        <w:jc w:val="both"/>
        <w:rPr>
          <w:rFonts w:ascii="Times New Roman" w:hAnsi="Times New Roman" w:cs="Times New Roman"/>
          <w:sz w:val="24"/>
          <w:szCs w:val="24"/>
        </w:rPr>
      </w:pPr>
    </w:p>
    <w:p w14:paraId="511C54EA" w14:textId="77777777" w:rsidR="00781843" w:rsidRPr="00A6796F" w:rsidRDefault="00294F23"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w:t>
      </w:r>
      <w:r w:rsidR="00781843" w:rsidRPr="00A6796F">
        <w:rPr>
          <w:rFonts w:ascii="Times New Roman" w:hAnsi="Times New Roman" w:cs="Times New Roman"/>
          <w:sz w:val="24"/>
          <w:szCs w:val="24"/>
        </w:rPr>
        <w:t>s:</w:t>
      </w:r>
    </w:p>
    <w:p w14:paraId="5CCFD54C" w14:textId="77777777" w:rsidR="00781843" w:rsidRPr="00A6796F" w:rsidRDefault="00781843" w:rsidP="00523988">
      <w:pPr>
        <w:pStyle w:val="ListParagraph"/>
        <w:ind w:left="1440"/>
        <w:jc w:val="both"/>
        <w:rPr>
          <w:rFonts w:ascii="Times New Roman" w:hAnsi="Times New Roman" w:cs="Times New Roman"/>
          <w:sz w:val="24"/>
          <w:szCs w:val="24"/>
        </w:rPr>
      </w:pPr>
    </w:p>
    <w:p w14:paraId="02A59E6E" w14:textId="77777777" w:rsidR="00DF5F40" w:rsidRPr="00A6796F" w:rsidRDefault="00781843" w:rsidP="00523988">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Post_id</w:t>
      </w:r>
      <w:proofErr w:type="spellEnd"/>
      <w:r w:rsidRPr="00A6796F">
        <w:rPr>
          <w:rFonts w:ascii="Times New Roman" w:hAnsi="Times New Roman" w:cs="Times New Roman"/>
          <w:sz w:val="24"/>
          <w:szCs w:val="24"/>
        </w:rPr>
        <w:t xml:space="preserve"> [int, primary key, auto-increment</w:t>
      </w:r>
      <w:r w:rsidR="00844777" w:rsidRPr="00A6796F">
        <w:rPr>
          <w:rFonts w:ascii="Times New Roman" w:hAnsi="Times New Roman" w:cs="Times New Roman"/>
          <w:sz w:val="24"/>
          <w:szCs w:val="24"/>
        </w:rPr>
        <w:t xml:space="preserve">, simple, single-valued, not-null]: </w:t>
      </w:r>
      <w:r w:rsidR="00DF5F40" w:rsidRPr="00A6796F">
        <w:rPr>
          <w:rFonts w:ascii="Times New Roman" w:hAnsi="Times New Roman" w:cs="Times New Roman"/>
          <w:sz w:val="24"/>
          <w:szCs w:val="24"/>
        </w:rPr>
        <w:t xml:space="preserve">unique identifier for each </w:t>
      </w:r>
      <w:proofErr w:type="gramStart"/>
      <w:r w:rsidR="00DF5F40" w:rsidRPr="00A6796F">
        <w:rPr>
          <w:rFonts w:ascii="Times New Roman" w:hAnsi="Times New Roman" w:cs="Times New Roman"/>
          <w:sz w:val="24"/>
          <w:szCs w:val="24"/>
        </w:rPr>
        <w:t>posts</w:t>
      </w:r>
      <w:proofErr w:type="gramEnd"/>
      <w:r w:rsidR="00DF5F40" w:rsidRPr="00A6796F">
        <w:rPr>
          <w:rFonts w:ascii="Times New Roman" w:hAnsi="Times New Roman" w:cs="Times New Roman"/>
          <w:sz w:val="24"/>
          <w:szCs w:val="24"/>
        </w:rPr>
        <w:t>.</w:t>
      </w:r>
    </w:p>
    <w:p w14:paraId="1F7CF55B" w14:textId="77777777" w:rsidR="00325790" w:rsidRPr="00A6796F" w:rsidRDefault="00DF5F40" w:rsidP="00523988">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Image_url</w:t>
      </w:r>
      <w:proofErr w:type="spellEnd"/>
      <w:r w:rsidRPr="00A6796F">
        <w:rPr>
          <w:rFonts w:ascii="Times New Roman" w:hAnsi="Times New Roman" w:cs="Times New Roman"/>
          <w:sz w:val="24"/>
          <w:szCs w:val="24"/>
        </w:rPr>
        <w:t xml:space="preserve"> [varchar,</w:t>
      </w:r>
      <w:r w:rsidR="00325790" w:rsidRPr="00A6796F">
        <w:rPr>
          <w:rFonts w:ascii="Times New Roman" w:hAnsi="Times New Roman" w:cs="Times New Roman"/>
          <w:sz w:val="24"/>
          <w:szCs w:val="24"/>
        </w:rPr>
        <w:t xml:space="preserve"> simple, single-valued, null]: URL of the image.</w:t>
      </w:r>
    </w:p>
    <w:p w14:paraId="310B45EB" w14:textId="77777777" w:rsidR="00D62DBD" w:rsidRPr="00A6796F" w:rsidRDefault="007400F0" w:rsidP="00523988">
      <w:pPr>
        <w:pStyle w:val="ListParagraph"/>
        <w:numPr>
          <w:ilvl w:val="0"/>
          <w:numId w:val="9"/>
        </w:numPr>
        <w:ind w:left="1440"/>
        <w:jc w:val="both"/>
        <w:rPr>
          <w:rFonts w:ascii="Times New Roman" w:hAnsi="Times New Roman" w:cs="Times New Roman"/>
          <w:sz w:val="24"/>
          <w:szCs w:val="24"/>
        </w:rPr>
      </w:pPr>
      <w:proofErr w:type="gramStart"/>
      <w:r w:rsidRPr="00A6796F">
        <w:rPr>
          <w:rFonts w:ascii="Times New Roman" w:hAnsi="Times New Roman" w:cs="Times New Roman"/>
          <w:b/>
          <w:bCs/>
          <w:sz w:val="24"/>
          <w:szCs w:val="24"/>
        </w:rPr>
        <w:t>Description</w:t>
      </w:r>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int, simple, single-valued, </w:t>
      </w:r>
      <w:r w:rsidR="00D62DBD" w:rsidRPr="00A6796F">
        <w:rPr>
          <w:rFonts w:ascii="Times New Roman" w:hAnsi="Times New Roman" w:cs="Times New Roman"/>
          <w:sz w:val="24"/>
          <w:szCs w:val="24"/>
        </w:rPr>
        <w:t>null]: description provided by the user.</w:t>
      </w:r>
    </w:p>
    <w:p w14:paraId="3A157259" w14:textId="77777777" w:rsidR="00B47E1D" w:rsidRPr="00A6796F" w:rsidRDefault="00D62DBD" w:rsidP="00523988">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Created_</w:t>
      </w:r>
      <w:proofErr w:type="gramStart"/>
      <w:r w:rsidRPr="00A6796F">
        <w:rPr>
          <w:rFonts w:ascii="Times New Roman" w:hAnsi="Times New Roman" w:cs="Times New Roman"/>
          <w:b/>
          <w:bCs/>
          <w:sz w:val="24"/>
          <w:szCs w:val="24"/>
        </w:rPr>
        <w:t>at</w:t>
      </w:r>
      <w:proofErr w:type="spellEnd"/>
      <w:r w:rsidR="00846CE8" w:rsidRPr="00A6796F">
        <w:rPr>
          <w:rFonts w:ascii="Times New Roman" w:hAnsi="Times New Roman" w:cs="Times New Roman"/>
          <w:sz w:val="24"/>
          <w:szCs w:val="24"/>
        </w:rPr>
        <w:t>[</w:t>
      </w:r>
      <w:proofErr w:type="gramEnd"/>
      <w:r w:rsidR="00846CE8" w:rsidRPr="00A6796F">
        <w:rPr>
          <w:rFonts w:ascii="Times New Roman" w:hAnsi="Times New Roman" w:cs="Times New Roman"/>
          <w:sz w:val="24"/>
          <w:szCs w:val="24"/>
        </w:rPr>
        <w:t>timestamp, simple, single-valued, not-null</w:t>
      </w:r>
      <w:r w:rsidR="00B944BB" w:rsidRPr="00A6796F">
        <w:rPr>
          <w:rFonts w:ascii="Times New Roman" w:hAnsi="Times New Roman" w:cs="Times New Roman"/>
          <w:sz w:val="24"/>
          <w:szCs w:val="24"/>
        </w:rPr>
        <w:t xml:space="preserve"> default-value- current timestamp</w:t>
      </w:r>
      <w:r w:rsidR="00846CE8" w:rsidRPr="00A6796F">
        <w:rPr>
          <w:rFonts w:ascii="Times New Roman" w:hAnsi="Times New Roman" w:cs="Times New Roman"/>
          <w:sz w:val="24"/>
          <w:szCs w:val="24"/>
        </w:rPr>
        <w:t>]:</w:t>
      </w:r>
      <w:r w:rsidR="00B944BB" w:rsidRPr="00A6796F">
        <w:rPr>
          <w:rFonts w:ascii="Times New Roman" w:hAnsi="Times New Roman" w:cs="Times New Roman"/>
          <w:sz w:val="24"/>
          <w:szCs w:val="24"/>
        </w:rPr>
        <w:t>the timestamp when the post was created.</w:t>
      </w:r>
    </w:p>
    <w:p w14:paraId="61894A69" w14:textId="77777777" w:rsidR="00A6796F" w:rsidRPr="00A6796F" w:rsidRDefault="00A6796F" w:rsidP="00523988">
      <w:pPr>
        <w:pStyle w:val="ListParagraph"/>
        <w:ind w:left="1440"/>
        <w:jc w:val="both"/>
        <w:rPr>
          <w:rFonts w:ascii="Times New Roman" w:hAnsi="Times New Roman" w:cs="Times New Roman"/>
          <w:sz w:val="24"/>
          <w:szCs w:val="24"/>
        </w:rPr>
      </w:pPr>
    </w:p>
    <w:p w14:paraId="76B7E35E" w14:textId="33C495EE" w:rsidR="00B47E1D" w:rsidRPr="00A6796F" w:rsidRDefault="008147AF" w:rsidP="00523988">
      <w:pPr>
        <w:ind w:left="108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7857D67" wp14:editId="6EECE15F">
            <wp:extent cx="3678382" cy="2205355"/>
            <wp:effectExtent l="0" t="0" r="0" b="4445"/>
            <wp:docPr id="1102276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3365" cy="2214338"/>
                    </a:xfrm>
                    <a:prstGeom prst="rect">
                      <a:avLst/>
                    </a:prstGeom>
                    <a:noFill/>
                    <a:ln>
                      <a:noFill/>
                    </a:ln>
                  </pic:spPr>
                </pic:pic>
              </a:graphicData>
            </a:graphic>
          </wp:inline>
        </w:drawing>
      </w:r>
    </w:p>
    <w:p w14:paraId="5E24B669" w14:textId="6DCF74D6" w:rsidR="00A6796F" w:rsidRPr="00003A6B" w:rsidRDefault="00E40194" w:rsidP="00E40194">
      <w:pPr>
        <w:pStyle w:val="Caption"/>
        <w:rPr>
          <w:rFonts w:cs="Times New Roman"/>
          <w:b/>
          <w:bCs/>
          <w:i/>
          <w:iCs w:val="0"/>
          <w:sz w:val="36"/>
          <w:szCs w:val="36"/>
          <w:lang w:val="en-US"/>
        </w:rPr>
      </w:pPr>
      <w:r w:rsidRPr="00003A6B">
        <w:rPr>
          <w:b/>
          <w:bCs/>
          <w:i/>
          <w:iCs w:val="0"/>
        </w:rPr>
        <w:t>Figure</w:t>
      </w:r>
      <w:r w:rsidR="00446BB3" w:rsidRPr="00003A6B">
        <w:rPr>
          <w:b/>
          <w:bCs/>
          <w:i/>
          <w:iCs w:val="0"/>
        </w:rPr>
        <w:t>4</w:t>
      </w:r>
      <w:r w:rsidRPr="00003A6B">
        <w:rPr>
          <w:b/>
          <w:bCs/>
          <w:i/>
          <w:iCs w:val="0"/>
        </w:rPr>
        <w:t>.</w:t>
      </w:r>
      <w:r w:rsidR="00042EF6" w:rsidRPr="00003A6B">
        <w:rPr>
          <w:b/>
          <w:bCs/>
          <w:i/>
          <w:iCs w:val="0"/>
        </w:rPr>
        <w:t>3</w:t>
      </w:r>
      <w:r w:rsidRPr="00003A6B">
        <w:rPr>
          <w:b/>
          <w:bCs/>
          <w:i/>
          <w:iCs w:val="0"/>
        </w:rPr>
        <w:t xml:space="preserve"> </w:t>
      </w:r>
      <w:r w:rsidR="00042EF6" w:rsidRPr="00003A6B">
        <w:rPr>
          <w:rFonts w:cs="Times New Roman"/>
          <w:b/>
          <w:bCs/>
          <w:i/>
          <w:iCs w:val="0"/>
          <w:szCs w:val="24"/>
        </w:rPr>
        <w:t>Posts</w:t>
      </w:r>
      <w:r w:rsidRPr="00003A6B">
        <w:rPr>
          <w:rFonts w:cs="Times New Roman"/>
          <w:b/>
          <w:bCs/>
          <w:i/>
          <w:iCs w:val="0"/>
          <w:szCs w:val="24"/>
        </w:rPr>
        <w:t xml:space="preserve"> entity set</w:t>
      </w:r>
    </w:p>
    <w:p w14:paraId="60F8BDDB" w14:textId="77777777" w:rsidR="005769FD" w:rsidRPr="00A6796F" w:rsidRDefault="005769FD" w:rsidP="007A37D8">
      <w:pPr>
        <w:ind w:left="360"/>
        <w:jc w:val="both"/>
        <w:rPr>
          <w:rFonts w:ascii="Times New Roman" w:hAnsi="Times New Roman" w:cs="Times New Roman"/>
          <w:sz w:val="24"/>
          <w:szCs w:val="24"/>
        </w:rPr>
      </w:pPr>
    </w:p>
    <w:p w14:paraId="31238C8E" w14:textId="77777777" w:rsidR="00B47E1D" w:rsidRPr="00B96D2D" w:rsidRDefault="00B47E1D" w:rsidP="007A37D8">
      <w:pPr>
        <w:pStyle w:val="ListParagraph"/>
        <w:numPr>
          <w:ilvl w:val="0"/>
          <w:numId w:val="22"/>
        </w:numPr>
        <w:jc w:val="both"/>
        <w:rPr>
          <w:rFonts w:ascii="Times New Roman" w:hAnsi="Times New Roman" w:cs="Times New Roman"/>
          <w:b/>
          <w:bCs/>
          <w:sz w:val="28"/>
          <w:szCs w:val="28"/>
        </w:rPr>
      </w:pPr>
      <w:r w:rsidRPr="00B96D2D">
        <w:rPr>
          <w:rFonts w:ascii="Times New Roman" w:hAnsi="Times New Roman" w:cs="Times New Roman"/>
          <w:b/>
          <w:bCs/>
          <w:sz w:val="28"/>
          <w:szCs w:val="28"/>
        </w:rPr>
        <w:t>Comments</w:t>
      </w:r>
    </w:p>
    <w:p w14:paraId="782768F6" w14:textId="77777777" w:rsidR="00B75335" w:rsidRPr="00A6796F" w:rsidRDefault="00B47E1D"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The entity represents the comments made on posts</w:t>
      </w:r>
      <w:r w:rsidR="00B75335" w:rsidRPr="00A6796F">
        <w:rPr>
          <w:rFonts w:ascii="Times New Roman" w:hAnsi="Times New Roman" w:cs="Times New Roman"/>
          <w:sz w:val="24"/>
          <w:szCs w:val="24"/>
        </w:rPr>
        <w:t>.</w:t>
      </w:r>
    </w:p>
    <w:p w14:paraId="68DDCE56" w14:textId="77777777" w:rsidR="00B75335" w:rsidRPr="00A6796F" w:rsidRDefault="00B75335" w:rsidP="007A37D8">
      <w:pPr>
        <w:pStyle w:val="ListParagraph"/>
        <w:jc w:val="both"/>
        <w:rPr>
          <w:rFonts w:ascii="Times New Roman" w:hAnsi="Times New Roman" w:cs="Times New Roman"/>
          <w:sz w:val="24"/>
          <w:szCs w:val="24"/>
        </w:rPr>
      </w:pPr>
    </w:p>
    <w:p w14:paraId="3DB6C46E" w14:textId="77777777" w:rsidR="00B75335" w:rsidRPr="00A6796F" w:rsidRDefault="00B75335"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6BD6AF79" w14:textId="77777777" w:rsidR="00B75335" w:rsidRPr="00A6796F" w:rsidRDefault="00B75335" w:rsidP="00BA3DC3">
      <w:pPr>
        <w:pStyle w:val="ListParagraph"/>
        <w:ind w:left="1440"/>
        <w:jc w:val="both"/>
        <w:rPr>
          <w:rFonts w:ascii="Times New Roman" w:hAnsi="Times New Roman" w:cs="Times New Roman"/>
          <w:sz w:val="24"/>
          <w:szCs w:val="24"/>
        </w:rPr>
      </w:pPr>
    </w:p>
    <w:p w14:paraId="3E9E480A" w14:textId="77777777" w:rsidR="004434A5" w:rsidRPr="00A6796F" w:rsidRDefault="00B75335" w:rsidP="00BA3DC3">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Comment_</w:t>
      </w:r>
      <w:proofErr w:type="gramStart"/>
      <w:r w:rsidRPr="00A6796F">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int, primary key, </w:t>
      </w:r>
      <w:r w:rsidR="00107A57" w:rsidRPr="00A6796F">
        <w:rPr>
          <w:rFonts w:ascii="Times New Roman" w:hAnsi="Times New Roman" w:cs="Times New Roman"/>
          <w:sz w:val="24"/>
          <w:szCs w:val="24"/>
        </w:rPr>
        <w:t xml:space="preserve">auto-increment, simple, single-valued, </w:t>
      </w:r>
      <w:r w:rsidR="004434A5" w:rsidRPr="00A6796F">
        <w:rPr>
          <w:rFonts w:ascii="Times New Roman" w:hAnsi="Times New Roman" w:cs="Times New Roman"/>
          <w:sz w:val="24"/>
          <w:szCs w:val="24"/>
        </w:rPr>
        <w:t>not-null]: unique identifier for each comments.</w:t>
      </w:r>
    </w:p>
    <w:p w14:paraId="0BD62C85" w14:textId="77777777" w:rsidR="006F76C2" w:rsidRPr="00A6796F" w:rsidRDefault="00643C70" w:rsidP="00BA3DC3">
      <w:pPr>
        <w:pStyle w:val="ListParagraph"/>
        <w:numPr>
          <w:ilvl w:val="0"/>
          <w:numId w:val="9"/>
        </w:numPr>
        <w:ind w:left="1440"/>
        <w:jc w:val="both"/>
        <w:rPr>
          <w:rFonts w:ascii="Times New Roman" w:hAnsi="Times New Roman" w:cs="Times New Roman"/>
          <w:sz w:val="24"/>
          <w:szCs w:val="24"/>
        </w:rPr>
      </w:pPr>
      <w:proofErr w:type="gramStart"/>
      <w:r w:rsidRPr="00A6796F">
        <w:rPr>
          <w:rFonts w:ascii="Times New Roman" w:hAnsi="Times New Roman" w:cs="Times New Roman"/>
          <w:b/>
          <w:bCs/>
          <w:sz w:val="24"/>
          <w:szCs w:val="24"/>
        </w:rPr>
        <w:t>C</w:t>
      </w:r>
      <w:r w:rsidR="000B72EB" w:rsidRPr="00A6796F">
        <w:rPr>
          <w:rFonts w:ascii="Times New Roman" w:hAnsi="Times New Roman" w:cs="Times New Roman"/>
          <w:b/>
          <w:bCs/>
          <w:sz w:val="24"/>
          <w:szCs w:val="24"/>
        </w:rPr>
        <w:t>ontent</w:t>
      </w:r>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text, simple, single-valued, not-null]: </w:t>
      </w:r>
      <w:r w:rsidR="006F76C2" w:rsidRPr="00A6796F">
        <w:rPr>
          <w:rFonts w:ascii="Times New Roman" w:hAnsi="Times New Roman" w:cs="Times New Roman"/>
          <w:sz w:val="24"/>
          <w:szCs w:val="24"/>
        </w:rPr>
        <w:t>The content of the comment.</w:t>
      </w:r>
    </w:p>
    <w:p w14:paraId="693B2149" w14:textId="1E234BA9" w:rsidR="00352D83" w:rsidRPr="00A6796F" w:rsidRDefault="006F76C2" w:rsidP="00BA3DC3">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Created</w:t>
      </w:r>
      <w:r w:rsidR="00B7006B" w:rsidRPr="00A6796F">
        <w:rPr>
          <w:rFonts w:ascii="Times New Roman" w:hAnsi="Times New Roman" w:cs="Times New Roman"/>
          <w:b/>
          <w:bCs/>
          <w:sz w:val="24"/>
          <w:szCs w:val="24"/>
        </w:rPr>
        <w:t>_</w:t>
      </w:r>
      <w:proofErr w:type="gramStart"/>
      <w:r w:rsidR="00B7006B" w:rsidRPr="00A6796F">
        <w:rPr>
          <w:rFonts w:ascii="Times New Roman" w:hAnsi="Times New Roman" w:cs="Times New Roman"/>
          <w:b/>
          <w:bCs/>
          <w:sz w:val="24"/>
          <w:szCs w:val="24"/>
        </w:rPr>
        <w:t>at</w:t>
      </w:r>
      <w:proofErr w:type="spellEnd"/>
      <w:r w:rsidR="0011666F" w:rsidRPr="00A6796F">
        <w:rPr>
          <w:rFonts w:ascii="Times New Roman" w:hAnsi="Times New Roman" w:cs="Times New Roman"/>
          <w:sz w:val="24"/>
          <w:szCs w:val="24"/>
        </w:rPr>
        <w:t>[</w:t>
      </w:r>
      <w:proofErr w:type="gramEnd"/>
      <w:r w:rsidR="0011666F" w:rsidRPr="00A6796F">
        <w:rPr>
          <w:rFonts w:ascii="Times New Roman" w:hAnsi="Times New Roman" w:cs="Times New Roman"/>
          <w:sz w:val="24"/>
          <w:szCs w:val="24"/>
        </w:rPr>
        <w:t>timestamp, simple, single-valued,</w:t>
      </w:r>
      <w:r w:rsidR="002F3BDB" w:rsidRPr="00A6796F">
        <w:rPr>
          <w:rFonts w:ascii="Times New Roman" w:hAnsi="Times New Roman" w:cs="Times New Roman"/>
          <w:sz w:val="24"/>
          <w:szCs w:val="24"/>
        </w:rPr>
        <w:t xml:space="preserve"> not-null,</w:t>
      </w:r>
      <w:r w:rsidR="00287471" w:rsidRPr="00A6796F">
        <w:rPr>
          <w:rFonts w:ascii="Times New Roman" w:hAnsi="Times New Roman" w:cs="Times New Roman"/>
          <w:sz w:val="24"/>
          <w:szCs w:val="24"/>
        </w:rPr>
        <w:t xml:space="preserve"> default value</w:t>
      </w:r>
      <w:r w:rsidR="00573D61" w:rsidRPr="00A6796F">
        <w:rPr>
          <w:rFonts w:ascii="Times New Roman" w:hAnsi="Times New Roman" w:cs="Times New Roman"/>
          <w:sz w:val="24"/>
          <w:szCs w:val="24"/>
        </w:rPr>
        <w:t xml:space="preserve">- current timestamp]: the timestamp when the </w:t>
      </w:r>
      <w:r w:rsidR="00192AAC" w:rsidRPr="00A6796F">
        <w:rPr>
          <w:rFonts w:ascii="Times New Roman" w:hAnsi="Times New Roman" w:cs="Times New Roman"/>
          <w:sz w:val="24"/>
          <w:szCs w:val="24"/>
        </w:rPr>
        <w:t>comment was created.</w:t>
      </w:r>
    </w:p>
    <w:p w14:paraId="169E0968" w14:textId="77777777" w:rsidR="008147AF" w:rsidRPr="00A6796F" w:rsidRDefault="008147AF" w:rsidP="00BA3DC3">
      <w:pPr>
        <w:pStyle w:val="ListParagraph"/>
        <w:ind w:left="1440"/>
        <w:jc w:val="both"/>
        <w:rPr>
          <w:rFonts w:ascii="Times New Roman" w:hAnsi="Times New Roman" w:cs="Times New Roman"/>
          <w:sz w:val="24"/>
          <w:szCs w:val="24"/>
        </w:rPr>
      </w:pPr>
    </w:p>
    <w:p w14:paraId="5836F16A" w14:textId="66F780ED" w:rsidR="008147AF" w:rsidRPr="00A6796F" w:rsidRDefault="008147AF" w:rsidP="007A37D8">
      <w:pPr>
        <w:pStyle w:val="ListParagraph"/>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0849E030" wp14:editId="3CA31675">
            <wp:extent cx="3914140" cy="1343660"/>
            <wp:effectExtent l="0" t="0" r="0" b="8890"/>
            <wp:docPr id="19414136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140" cy="1343660"/>
                    </a:xfrm>
                    <a:prstGeom prst="rect">
                      <a:avLst/>
                    </a:prstGeom>
                    <a:noFill/>
                    <a:ln>
                      <a:noFill/>
                    </a:ln>
                  </pic:spPr>
                </pic:pic>
              </a:graphicData>
            </a:graphic>
          </wp:inline>
        </w:drawing>
      </w:r>
    </w:p>
    <w:p w14:paraId="2501DF20" w14:textId="78AA2AF2" w:rsidR="00687CD9" w:rsidRDefault="00042EF6" w:rsidP="000B58DE">
      <w:pPr>
        <w:pStyle w:val="Caption"/>
        <w:rPr>
          <w:rFonts w:cs="Times New Roman"/>
          <w:b/>
          <w:bCs/>
          <w:i/>
          <w:iCs w:val="0"/>
          <w:szCs w:val="24"/>
        </w:rPr>
      </w:pPr>
      <w:r w:rsidRPr="00003A6B">
        <w:rPr>
          <w:b/>
          <w:bCs/>
          <w:i/>
          <w:iCs w:val="0"/>
        </w:rPr>
        <w:t xml:space="preserve">Figure </w:t>
      </w:r>
      <w:r w:rsidR="00446BB3" w:rsidRPr="00003A6B">
        <w:rPr>
          <w:b/>
          <w:bCs/>
          <w:i/>
          <w:iCs w:val="0"/>
        </w:rPr>
        <w:t>4</w:t>
      </w:r>
      <w:r w:rsidRPr="00003A6B">
        <w:rPr>
          <w:b/>
          <w:bCs/>
          <w:i/>
          <w:iCs w:val="0"/>
        </w:rPr>
        <w:t>.</w:t>
      </w:r>
      <w:r w:rsidR="00446BB3" w:rsidRPr="00003A6B">
        <w:rPr>
          <w:b/>
          <w:bCs/>
          <w:i/>
          <w:iCs w:val="0"/>
        </w:rPr>
        <w:t>4</w:t>
      </w:r>
      <w:r w:rsidRPr="00003A6B">
        <w:rPr>
          <w:b/>
          <w:bCs/>
          <w:i/>
          <w:iCs w:val="0"/>
        </w:rPr>
        <w:t xml:space="preserve"> </w:t>
      </w:r>
      <w:r w:rsidRPr="00003A6B">
        <w:rPr>
          <w:rFonts w:cs="Times New Roman"/>
          <w:b/>
          <w:bCs/>
          <w:i/>
          <w:iCs w:val="0"/>
          <w:szCs w:val="24"/>
        </w:rPr>
        <w:t>Comments entity set</w:t>
      </w:r>
    </w:p>
    <w:p w14:paraId="7E3F1A93" w14:textId="77777777" w:rsidR="000B58DE" w:rsidRPr="000B58DE" w:rsidRDefault="000B58DE" w:rsidP="000B58DE">
      <w:pPr>
        <w:rPr>
          <w:lang w:val="en-US"/>
        </w:rPr>
      </w:pPr>
    </w:p>
    <w:p w14:paraId="6C4D354B" w14:textId="77777777" w:rsidR="00687CD9" w:rsidRPr="00B96D2D" w:rsidRDefault="00687CD9" w:rsidP="007A37D8">
      <w:pPr>
        <w:pStyle w:val="ListParagraph"/>
        <w:numPr>
          <w:ilvl w:val="0"/>
          <w:numId w:val="22"/>
        </w:numPr>
        <w:jc w:val="both"/>
        <w:rPr>
          <w:rFonts w:ascii="Times New Roman" w:hAnsi="Times New Roman" w:cs="Times New Roman"/>
          <w:b/>
          <w:bCs/>
          <w:sz w:val="28"/>
          <w:szCs w:val="28"/>
        </w:rPr>
      </w:pPr>
      <w:r w:rsidRPr="00B96D2D">
        <w:rPr>
          <w:rFonts w:ascii="Times New Roman" w:hAnsi="Times New Roman" w:cs="Times New Roman"/>
          <w:b/>
          <w:bCs/>
          <w:sz w:val="28"/>
          <w:szCs w:val="28"/>
        </w:rPr>
        <w:t>Messages</w:t>
      </w:r>
    </w:p>
    <w:p w14:paraId="38CBD470" w14:textId="77777777" w:rsidR="00177A89" w:rsidRPr="00A6796F" w:rsidRDefault="00687CD9"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The entity represents </w:t>
      </w:r>
      <w:r w:rsidR="00177A89" w:rsidRPr="00A6796F">
        <w:rPr>
          <w:rFonts w:ascii="Times New Roman" w:hAnsi="Times New Roman" w:cs="Times New Roman"/>
          <w:sz w:val="24"/>
          <w:szCs w:val="24"/>
        </w:rPr>
        <w:t>the private messages exchanged between users.</w:t>
      </w:r>
    </w:p>
    <w:p w14:paraId="194228F1" w14:textId="77777777" w:rsidR="00177A89" w:rsidRPr="00A6796F" w:rsidRDefault="00177A89" w:rsidP="007A37D8">
      <w:pPr>
        <w:pStyle w:val="ListParagraph"/>
        <w:jc w:val="both"/>
        <w:rPr>
          <w:rFonts w:ascii="Times New Roman" w:hAnsi="Times New Roman" w:cs="Times New Roman"/>
          <w:sz w:val="24"/>
          <w:szCs w:val="24"/>
        </w:rPr>
      </w:pPr>
    </w:p>
    <w:p w14:paraId="07853A7D" w14:textId="77777777" w:rsidR="007B6537" w:rsidRPr="00A6796F" w:rsidRDefault="00177A89"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r w:rsidR="007B6537" w:rsidRPr="00A6796F">
        <w:rPr>
          <w:rFonts w:ascii="Times New Roman" w:hAnsi="Times New Roman" w:cs="Times New Roman"/>
          <w:sz w:val="24"/>
          <w:szCs w:val="24"/>
        </w:rPr>
        <w:t>:</w:t>
      </w:r>
    </w:p>
    <w:p w14:paraId="2A5FEA5F" w14:textId="77777777" w:rsidR="007B6537" w:rsidRPr="00A6796F" w:rsidRDefault="007B6537" w:rsidP="00523988">
      <w:pPr>
        <w:pStyle w:val="ListParagraph"/>
        <w:ind w:left="1440"/>
        <w:jc w:val="both"/>
        <w:rPr>
          <w:rFonts w:ascii="Times New Roman" w:hAnsi="Times New Roman" w:cs="Times New Roman"/>
          <w:sz w:val="24"/>
          <w:szCs w:val="24"/>
        </w:rPr>
      </w:pPr>
    </w:p>
    <w:p w14:paraId="7817E98E" w14:textId="72DE880A" w:rsidR="008C402C" w:rsidRPr="00A6796F" w:rsidRDefault="00A6796F" w:rsidP="00523988">
      <w:pPr>
        <w:pStyle w:val="ListParagraph"/>
        <w:numPr>
          <w:ilvl w:val="0"/>
          <w:numId w:val="9"/>
        </w:numPr>
        <w:ind w:left="1440"/>
        <w:jc w:val="both"/>
        <w:rPr>
          <w:rFonts w:ascii="Times New Roman" w:hAnsi="Times New Roman" w:cs="Times New Roman"/>
          <w:sz w:val="24"/>
          <w:szCs w:val="24"/>
        </w:rPr>
      </w:pPr>
      <w:r w:rsidRPr="00A6796F">
        <w:rPr>
          <w:rFonts w:ascii="Times New Roman" w:hAnsi="Times New Roman" w:cs="Times New Roman"/>
          <w:b/>
          <w:bCs/>
          <w:sz w:val="24"/>
          <w:szCs w:val="24"/>
        </w:rPr>
        <w:t>Message-</w:t>
      </w:r>
      <w:proofErr w:type="gramStart"/>
      <w:r w:rsidRPr="00A6796F">
        <w:rPr>
          <w:rFonts w:ascii="Times New Roman" w:hAnsi="Times New Roman" w:cs="Times New Roman"/>
          <w:b/>
          <w:bCs/>
          <w:sz w:val="24"/>
          <w:szCs w:val="24"/>
        </w:rPr>
        <w:t>i</w:t>
      </w:r>
      <w:r w:rsidR="007B6537" w:rsidRPr="00A6796F">
        <w:rPr>
          <w:rFonts w:ascii="Times New Roman" w:hAnsi="Times New Roman" w:cs="Times New Roman"/>
          <w:b/>
          <w:bCs/>
          <w:sz w:val="24"/>
          <w:szCs w:val="24"/>
        </w:rPr>
        <w:t>d</w:t>
      </w:r>
      <w:r w:rsidR="007B6537" w:rsidRPr="00A6796F">
        <w:rPr>
          <w:rFonts w:ascii="Times New Roman" w:hAnsi="Times New Roman" w:cs="Times New Roman"/>
          <w:sz w:val="24"/>
          <w:szCs w:val="24"/>
        </w:rPr>
        <w:t>[</w:t>
      </w:r>
      <w:proofErr w:type="gramEnd"/>
      <w:r w:rsidR="007B6537" w:rsidRPr="00A6796F">
        <w:rPr>
          <w:rFonts w:ascii="Times New Roman" w:hAnsi="Times New Roman" w:cs="Times New Roman"/>
          <w:sz w:val="24"/>
          <w:szCs w:val="24"/>
        </w:rPr>
        <w:t>Int, primary key, simple, single valued, not-null</w:t>
      </w:r>
      <w:r w:rsidR="00496AD3" w:rsidRPr="00A6796F">
        <w:rPr>
          <w:rFonts w:ascii="Times New Roman" w:hAnsi="Times New Roman" w:cs="Times New Roman"/>
          <w:sz w:val="24"/>
          <w:szCs w:val="24"/>
        </w:rPr>
        <w:t>]: unique identifier for each</w:t>
      </w:r>
      <w:r w:rsidR="008C402C" w:rsidRPr="00A6796F">
        <w:rPr>
          <w:rFonts w:ascii="Times New Roman" w:hAnsi="Times New Roman" w:cs="Times New Roman"/>
          <w:sz w:val="24"/>
          <w:szCs w:val="24"/>
        </w:rPr>
        <w:t xml:space="preserve"> message.</w:t>
      </w:r>
    </w:p>
    <w:p w14:paraId="587AA504" w14:textId="494766AD" w:rsidR="008C402C" w:rsidRPr="00A6796F" w:rsidRDefault="008C402C" w:rsidP="00523988">
      <w:pPr>
        <w:pStyle w:val="ListParagraph"/>
        <w:numPr>
          <w:ilvl w:val="0"/>
          <w:numId w:val="9"/>
        </w:numPr>
        <w:ind w:left="1440"/>
        <w:jc w:val="both"/>
        <w:rPr>
          <w:rFonts w:ascii="Times New Roman" w:hAnsi="Times New Roman" w:cs="Times New Roman"/>
          <w:sz w:val="24"/>
          <w:szCs w:val="24"/>
        </w:rPr>
      </w:pPr>
      <w:r w:rsidRPr="00A6796F">
        <w:rPr>
          <w:rFonts w:ascii="Times New Roman" w:hAnsi="Times New Roman" w:cs="Times New Roman"/>
          <w:b/>
          <w:bCs/>
          <w:sz w:val="24"/>
          <w:szCs w:val="24"/>
        </w:rPr>
        <w:t>Content</w:t>
      </w:r>
      <w:r w:rsidRPr="00A6796F">
        <w:rPr>
          <w:rFonts w:ascii="Times New Roman" w:hAnsi="Times New Roman" w:cs="Times New Roman"/>
          <w:sz w:val="24"/>
          <w:szCs w:val="24"/>
        </w:rPr>
        <w:t xml:space="preserve"> [text</w:t>
      </w:r>
      <w:r w:rsidR="005F4458" w:rsidRPr="00A6796F">
        <w:rPr>
          <w:rFonts w:ascii="Times New Roman" w:hAnsi="Times New Roman" w:cs="Times New Roman"/>
          <w:sz w:val="24"/>
          <w:szCs w:val="24"/>
        </w:rPr>
        <w:t>, simple, single-valued, not-null]: content of the message.</w:t>
      </w:r>
    </w:p>
    <w:p w14:paraId="156559F0" w14:textId="3A2FB758" w:rsidR="005F4458" w:rsidRPr="00A6796F" w:rsidRDefault="00A4347F" w:rsidP="00523988">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simple, single-valued, not-null,</w:t>
      </w:r>
      <w:r w:rsidR="00985D50" w:rsidRPr="00A6796F">
        <w:rPr>
          <w:rFonts w:ascii="Times New Roman" w:hAnsi="Times New Roman" w:cs="Times New Roman"/>
          <w:sz w:val="24"/>
          <w:szCs w:val="24"/>
        </w:rPr>
        <w:t xml:space="preserve"> default value- current timestamp]: timestamp when the message was sent.</w:t>
      </w:r>
    </w:p>
    <w:p w14:paraId="44D35C00" w14:textId="334BF516" w:rsidR="00985D50" w:rsidRPr="00A6796F" w:rsidRDefault="00E002E7" w:rsidP="00523988">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Received_at</w:t>
      </w:r>
      <w:proofErr w:type="spellEnd"/>
      <w:r w:rsidRPr="00A6796F">
        <w:rPr>
          <w:rFonts w:ascii="Times New Roman" w:hAnsi="Times New Roman" w:cs="Times New Roman"/>
          <w:sz w:val="24"/>
          <w:szCs w:val="24"/>
        </w:rPr>
        <w:t xml:space="preserve"> [timestamp, simple, single-valued]</w:t>
      </w:r>
    </w:p>
    <w:p w14:paraId="7BF56092" w14:textId="6A8A0017" w:rsidR="00E002E7" w:rsidRPr="00A6796F" w:rsidRDefault="00E002E7" w:rsidP="00523988">
      <w:pPr>
        <w:pStyle w:val="ListParagraph"/>
        <w:numPr>
          <w:ilvl w:val="0"/>
          <w:numId w:val="9"/>
        </w:numPr>
        <w:ind w:left="1440"/>
        <w:jc w:val="both"/>
        <w:rPr>
          <w:rFonts w:ascii="Times New Roman" w:hAnsi="Times New Roman" w:cs="Times New Roman"/>
          <w:sz w:val="24"/>
          <w:szCs w:val="24"/>
        </w:rPr>
      </w:pPr>
      <w:proofErr w:type="spellStart"/>
      <w:r w:rsidRPr="00A6796F">
        <w:rPr>
          <w:rFonts w:ascii="Times New Roman" w:hAnsi="Times New Roman" w:cs="Times New Roman"/>
          <w:b/>
          <w:bCs/>
          <w:sz w:val="24"/>
          <w:szCs w:val="24"/>
        </w:rPr>
        <w:t>Seen_</w:t>
      </w:r>
      <w:proofErr w:type="gramStart"/>
      <w:r w:rsidRPr="00A6796F">
        <w:rPr>
          <w:rFonts w:ascii="Times New Roman" w:hAnsi="Times New Roman" w:cs="Times New Roman"/>
          <w:b/>
          <w:bCs/>
          <w:sz w:val="24"/>
          <w:szCs w:val="24"/>
        </w:rPr>
        <w:t>at</w:t>
      </w:r>
      <w:proofErr w:type="spellEnd"/>
      <w:r w:rsidRPr="00A6796F">
        <w:rPr>
          <w:rFonts w:ascii="Times New Roman" w:hAnsi="Times New Roman" w:cs="Times New Roman"/>
          <w:b/>
          <w:bCs/>
          <w:sz w:val="24"/>
          <w:szCs w:val="24"/>
        </w:rPr>
        <w:t>[</w:t>
      </w:r>
      <w:proofErr w:type="gramEnd"/>
      <w:r w:rsidRPr="00A6796F">
        <w:rPr>
          <w:rFonts w:ascii="Times New Roman" w:hAnsi="Times New Roman" w:cs="Times New Roman"/>
          <w:sz w:val="24"/>
          <w:szCs w:val="24"/>
        </w:rPr>
        <w:t xml:space="preserve"> timestamp, </w:t>
      </w:r>
      <w:r w:rsidR="00674B05" w:rsidRPr="00A6796F">
        <w:rPr>
          <w:rFonts w:ascii="Times New Roman" w:hAnsi="Times New Roman" w:cs="Times New Roman"/>
          <w:sz w:val="24"/>
          <w:szCs w:val="24"/>
        </w:rPr>
        <w:t>simple, single-valued]</w:t>
      </w:r>
    </w:p>
    <w:p w14:paraId="2D4655AB" w14:textId="2C43BBD9" w:rsidR="00674B05" w:rsidRDefault="0024434D" w:rsidP="00523988">
      <w:pPr>
        <w:pStyle w:val="ListParagraph"/>
        <w:ind w:left="144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57DC7A6B" wp14:editId="79762C26">
            <wp:extent cx="4046220" cy="2534008"/>
            <wp:effectExtent l="0" t="0" r="0" b="0"/>
            <wp:docPr id="874299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7872" cy="2541305"/>
                    </a:xfrm>
                    <a:prstGeom prst="rect">
                      <a:avLst/>
                    </a:prstGeom>
                    <a:noFill/>
                    <a:ln>
                      <a:noFill/>
                    </a:ln>
                  </pic:spPr>
                </pic:pic>
              </a:graphicData>
            </a:graphic>
          </wp:inline>
        </w:drawing>
      </w:r>
    </w:p>
    <w:p w14:paraId="0068CCE2" w14:textId="4122CF67" w:rsidR="00042EF6" w:rsidRPr="00003A6B" w:rsidRDefault="00042EF6" w:rsidP="00042EF6">
      <w:pPr>
        <w:pStyle w:val="Caption"/>
        <w:rPr>
          <w:rFonts w:cs="Times New Roman"/>
          <w:b/>
          <w:bCs/>
          <w:i/>
          <w:iCs w:val="0"/>
          <w:sz w:val="36"/>
          <w:szCs w:val="36"/>
          <w:lang w:val="en-US"/>
        </w:rPr>
      </w:pPr>
      <w:r w:rsidRPr="00003A6B">
        <w:rPr>
          <w:b/>
          <w:bCs/>
          <w:i/>
          <w:iCs w:val="0"/>
        </w:rPr>
        <w:t xml:space="preserve">Figure </w:t>
      </w:r>
      <w:r w:rsidR="00003A6B" w:rsidRPr="00003A6B">
        <w:rPr>
          <w:b/>
          <w:bCs/>
          <w:i/>
          <w:iCs w:val="0"/>
        </w:rPr>
        <w:t>4</w:t>
      </w:r>
      <w:r w:rsidRPr="00003A6B">
        <w:rPr>
          <w:b/>
          <w:bCs/>
          <w:i/>
          <w:iCs w:val="0"/>
        </w:rPr>
        <w:t xml:space="preserve">.5 </w:t>
      </w:r>
      <w:r w:rsidRPr="00003A6B">
        <w:rPr>
          <w:rFonts w:cs="Times New Roman"/>
          <w:b/>
          <w:bCs/>
          <w:i/>
          <w:iCs w:val="0"/>
          <w:szCs w:val="24"/>
        </w:rPr>
        <w:t>Message entity set</w:t>
      </w:r>
    </w:p>
    <w:p w14:paraId="7C0EF730" w14:textId="29C4C593" w:rsidR="00971070" w:rsidRPr="00971070" w:rsidRDefault="00971070" w:rsidP="00523988">
      <w:pPr>
        <w:ind w:left="720"/>
        <w:jc w:val="both"/>
        <w:rPr>
          <w:rFonts w:ascii="Times New Roman" w:hAnsi="Times New Roman" w:cs="Times New Roman"/>
          <w:sz w:val="24"/>
          <w:szCs w:val="24"/>
        </w:rPr>
      </w:pPr>
    </w:p>
    <w:p w14:paraId="10EBD9E7" w14:textId="4D48DE29" w:rsidR="007935CF" w:rsidRPr="007D10E8" w:rsidRDefault="001272D0" w:rsidP="007A37D8">
      <w:pPr>
        <w:pStyle w:val="ListParagraph"/>
        <w:numPr>
          <w:ilvl w:val="0"/>
          <w:numId w:val="22"/>
        </w:numPr>
        <w:jc w:val="both"/>
        <w:rPr>
          <w:rFonts w:ascii="Times New Roman" w:hAnsi="Times New Roman" w:cs="Times New Roman"/>
          <w:b/>
          <w:bCs/>
          <w:sz w:val="28"/>
          <w:szCs w:val="28"/>
        </w:rPr>
      </w:pPr>
      <w:r w:rsidRPr="007D10E8">
        <w:rPr>
          <w:rFonts w:ascii="Times New Roman" w:hAnsi="Times New Roman" w:cs="Times New Roman"/>
          <w:b/>
          <w:bCs/>
          <w:sz w:val="28"/>
          <w:szCs w:val="28"/>
        </w:rPr>
        <w:t>Anonymous Message</w:t>
      </w:r>
    </w:p>
    <w:p w14:paraId="2CB88AB5" w14:textId="77777777" w:rsidR="00160A6D" w:rsidRPr="00A6796F" w:rsidRDefault="001272D0"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This entity </w:t>
      </w:r>
      <w:r w:rsidR="00160A6D" w:rsidRPr="00A6796F">
        <w:rPr>
          <w:rFonts w:ascii="Times New Roman" w:hAnsi="Times New Roman" w:cs="Times New Roman"/>
          <w:sz w:val="24"/>
          <w:szCs w:val="24"/>
        </w:rPr>
        <w:t>represents the info of anonymous message.</w:t>
      </w:r>
    </w:p>
    <w:p w14:paraId="35E184DC" w14:textId="77777777" w:rsidR="00160A6D" w:rsidRPr="00A6796F" w:rsidRDefault="00160A6D" w:rsidP="007A37D8">
      <w:pPr>
        <w:pStyle w:val="ListParagraph"/>
        <w:jc w:val="both"/>
        <w:rPr>
          <w:rFonts w:ascii="Times New Roman" w:hAnsi="Times New Roman" w:cs="Times New Roman"/>
          <w:sz w:val="24"/>
          <w:szCs w:val="24"/>
        </w:rPr>
      </w:pPr>
    </w:p>
    <w:p w14:paraId="00C48C7D" w14:textId="77777777" w:rsidR="00160A6D" w:rsidRPr="00A6796F" w:rsidRDefault="00160A6D"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7D32762A" w14:textId="77777777" w:rsidR="00225F03" w:rsidRPr="00A6796F" w:rsidRDefault="00225F03" w:rsidP="00523988">
      <w:pPr>
        <w:pStyle w:val="ListParagraph"/>
        <w:ind w:left="1440"/>
        <w:jc w:val="both"/>
        <w:rPr>
          <w:rFonts w:ascii="Times New Roman" w:hAnsi="Times New Roman" w:cs="Times New Roman"/>
          <w:sz w:val="24"/>
          <w:szCs w:val="24"/>
        </w:rPr>
      </w:pPr>
    </w:p>
    <w:p w14:paraId="2BC864A2" w14:textId="6FCCA0CC" w:rsidR="00433EE7" w:rsidRPr="00A6796F" w:rsidRDefault="00225F03" w:rsidP="00523988">
      <w:pPr>
        <w:pStyle w:val="ListParagraph"/>
        <w:numPr>
          <w:ilvl w:val="0"/>
          <w:numId w:val="9"/>
        </w:numPr>
        <w:ind w:left="144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Message_</w:t>
      </w:r>
      <w:proofErr w:type="gramStart"/>
      <w:r w:rsidRPr="00971070">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int, simple, single-valued,</w:t>
      </w:r>
      <w:r w:rsidR="004E63E7" w:rsidRPr="00A6796F">
        <w:rPr>
          <w:rFonts w:ascii="Times New Roman" w:hAnsi="Times New Roman" w:cs="Times New Roman"/>
          <w:sz w:val="24"/>
          <w:szCs w:val="24"/>
        </w:rPr>
        <w:t xml:space="preserve"> </w:t>
      </w:r>
      <w:r w:rsidRPr="00A6796F">
        <w:rPr>
          <w:rFonts w:ascii="Times New Roman" w:hAnsi="Times New Roman" w:cs="Times New Roman"/>
          <w:sz w:val="24"/>
          <w:szCs w:val="24"/>
        </w:rPr>
        <w:t>prima</w:t>
      </w:r>
      <w:r w:rsidR="009152B3" w:rsidRPr="00A6796F">
        <w:rPr>
          <w:rFonts w:ascii="Times New Roman" w:hAnsi="Times New Roman" w:cs="Times New Roman"/>
          <w:sz w:val="24"/>
          <w:szCs w:val="24"/>
        </w:rPr>
        <w:t>ry-key]: unique identifier for each anony</w:t>
      </w:r>
      <w:r w:rsidR="00433EE7" w:rsidRPr="00A6796F">
        <w:rPr>
          <w:rFonts w:ascii="Times New Roman" w:hAnsi="Times New Roman" w:cs="Times New Roman"/>
          <w:sz w:val="24"/>
          <w:szCs w:val="24"/>
        </w:rPr>
        <w:t>mous message</w:t>
      </w:r>
    </w:p>
    <w:p w14:paraId="29767DF8" w14:textId="1841A3EE" w:rsidR="001A766B" w:rsidRPr="00A6796F" w:rsidRDefault="00433EE7" w:rsidP="00523988">
      <w:pPr>
        <w:pStyle w:val="ListParagraph"/>
        <w:numPr>
          <w:ilvl w:val="0"/>
          <w:numId w:val="9"/>
        </w:numPr>
        <w:ind w:left="144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Message_content</w:t>
      </w:r>
      <w:proofErr w:type="spellEnd"/>
      <w:r w:rsidR="004E63E7" w:rsidRPr="00A6796F">
        <w:rPr>
          <w:rFonts w:ascii="Times New Roman" w:hAnsi="Times New Roman" w:cs="Times New Roman"/>
          <w:sz w:val="24"/>
          <w:szCs w:val="24"/>
        </w:rPr>
        <w:t xml:space="preserve"> </w:t>
      </w:r>
      <w:r w:rsidRPr="00A6796F">
        <w:rPr>
          <w:rFonts w:ascii="Times New Roman" w:hAnsi="Times New Roman" w:cs="Times New Roman"/>
          <w:sz w:val="24"/>
          <w:szCs w:val="24"/>
        </w:rPr>
        <w:t>[text</w:t>
      </w:r>
      <w:r w:rsidR="00584958" w:rsidRPr="00A6796F">
        <w:rPr>
          <w:rFonts w:ascii="Times New Roman" w:hAnsi="Times New Roman" w:cs="Times New Roman"/>
          <w:sz w:val="24"/>
          <w:szCs w:val="24"/>
        </w:rPr>
        <w:t xml:space="preserve">, simple, single-valued, </w:t>
      </w:r>
      <w:r w:rsidR="001A766B" w:rsidRPr="00A6796F">
        <w:rPr>
          <w:rFonts w:ascii="Times New Roman" w:hAnsi="Times New Roman" w:cs="Times New Roman"/>
          <w:sz w:val="24"/>
          <w:szCs w:val="24"/>
        </w:rPr>
        <w:t>not-null]: content of the message.</w:t>
      </w:r>
    </w:p>
    <w:p w14:paraId="4BA3ECCE" w14:textId="77777777" w:rsidR="00561AF9" w:rsidRPr="00A6796F" w:rsidRDefault="005718BF" w:rsidP="00523988">
      <w:pPr>
        <w:pStyle w:val="ListParagraph"/>
        <w:numPr>
          <w:ilvl w:val="0"/>
          <w:numId w:val="9"/>
        </w:numPr>
        <w:ind w:left="144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C</w:t>
      </w:r>
      <w:r w:rsidR="001A766B" w:rsidRPr="00971070">
        <w:rPr>
          <w:rFonts w:ascii="Times New Roman" w:hAnsi="Times New Roman" w:cs="Times New Roman"/>
          <w:b/>
          <w:bCs/>
          <w:sz w:val="24"/>
          <w:szCs w:val="24"/>
        </w:rPr>
        <w:t>reated</w:t>
      </w:r>
      <w:r w:rsidRPr="00971070">
        <w:rPr>
          <w:rFonts w:ascii="Times New Roman" w:hAnsi="Times New Roman" w:cs="Times New Roman"/>
          <w:b/>
          <w:bCs/>
          <w:sz w:val="24"/>
          <w:szCs w:val="24"/>
        </w:rPr>
        <w:t>_</w:t>
      </w:r>
      <w:proofErr w:type="gramStart"/>
      <w:r w:rsidRPr="00971070">
        <w:rPr>
          <w:rFonts w:ascii="Times New Roman" w:hAnsi="Times New Roman" w:cs="Times New Roman"/>
          <w:b/>
          <w:bCs/>
          <w:sz w:val="24"/>
          <w:szCs w:val="24"/>
        </w:rPr>
        <w:t>at</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timestamp, simple, single-valued,</w:t>
      </w:r>
      <w:r w:rsidR="00B3430C" w:rsidRPr="00A6796F">
        <w:rPr>
          <w:rFonts w:ascii="Times New Roman" w:hAnsi="Times New Roman" w:cs="Times New Roman"/>
          <w:sz w:val="24"/>
          <w:szCs w:val="24"/>
        </w:rPr>
        <w:t xml:space="preserve"> default – current timestamp]</w:t>
      </w:r>
      <w:r w:rsidR="00561AF9" w:rsidRPr="00A6796F">
        <w:rPr>
          <w:rFonts w:ascii="Times New Roman" w:hAnsi="Times New Roman" w:cs="Times New Roman"/>
          <w:sz w:val="24"/>
          <w:szCs w:val="24"/>
        </w:rPr>
        <w:t>: message creation time.</w:t>
      </w:r>
    </w:p>
    <w:p w14:paraId="5D392AF0" w14:textId="360CDF38" w:rsidR="0050358C" w:rsidRPr="00A6796F" w:rsidRDefault="00B35C69" w:rsidP="00523988">
      <w:pPr>
        <w:pStyle w:val="ListParagraph"/>
        <w:ind w:left="144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5F1920B" wp14:editId="0E6E3C52">
            <wp:extent cx="3164840" cy="2103120"/>
            <wp:effectExtent l="0" t="0" r="0" b="0"/>
            <wp:docPr id="12791628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4840" cy="2103120"/>
                    </a:xfrm>
                    <a:prstGeom prst="rect">
                      <a:avLst/>
                    </a:prstGeom>
                    <a:noFill/>
                    <a:ln>
                      <a:noFill/>
                    </a:ln>
                  </pic:spPr>
                </pic:pic>
              </a:graphicData>
            </a:graphic>
          </wp:inline>
        </w:drawing>
      </w:r>
    </w:p>
    <w:p w14:paraId="0ABC9908" w14:textId="0C6CB271" w:rsidR="00042EF6" w:rsidRPr="00003A6B" w:rsidRDefault="00042EF6" w:rsidP="00042EF6">
      <w:pPr>
        <w:pStyle w:val="Caption"/>
        <w:rPr>
          <w:rFonts w:cs="Times New Roman"/>
          <w:b/>
          <w:bCs/>
          <w:i/>
          <w:iCs w:val="0"/>
          <w:sz w:val="36"/>
          <w:szCs w:val="36"/>
          <w:lang w:val="en-US"/>
        </w:rPr>
      </w:pPr>
      <w:r w:rsidRPr="00003A6B">
        <w:rPr>
          <w:b/>
          <w:bCs/>
          <w:i/>
          <w:iCs w:val="0"/>
        </w:rPr>
        <w:t xml:space="preserve">Figure </w:t>
      </w:r>
      <w:r w:rsidR="00003A6B">
        <w:rPr>
          <w:b/>
          <w:bCs/>
          <w:i/>
          <w:iCs w:val="0"/>
        </w:rPr>
        <w:t>4</w:t>
      </w:r>
      <w:r w:rsidRPr="00003A6B">
        <w:rPr>
          <w:b/>
          <w:bCs/>
          <w:i/>
          <w:iCs w:val="0"/>
        </w:rPr>
        <w:t xml:space="preserve">.6 </w:t>
      </w:r>
      <w:r w:rsidRPr="00003A6B">
        <w:rPr>
          <w:rFonts w:cs="Times New Roman"/>
          <w:b/>
          <w:bCs/>
          <w:i/>
          <w:iCs w:val="0"/>
          <w:szCs w:val="24"/>
        </w:rPr>
        <w:t>Anonymous message entity set</w:t>
      </w:r>
    </w:p>
    <w:p w14:paraId="6001E4E8" w14:textId="3205F640" w:rsidR="001272D0" w:rsidRPr="00971070" w:rsidRDefault="001272D0" w:rsidP="007A37D8">
      <w:pPr>
        <w:jc w:val="both"/>
        <w:rPr>
          <w:rFonts w:ascii="Times New Roman" w:hAnsi="Times New Roman" w:cs="Times New Roman"/>
          <w:sz w:val="24"/>
          <w:szCs w:val="24"/>
        </w:rPr>
      </w:pPr>
    </w:p>
    <w:p w14:paraId="6ACF7F8A" w14:textId="576FC4DE" w:rsidR="00674B05" w:rsidRPr="007D10E8" w:rsidRDefault="00674B05" w:rsidP="007A37D8">
      <w:pPr>
        <w:pStyle w:val="ListParagraph"/>
        <w:numPr>
          <w:ilvl w:val="0"/>
          <w:numId w:val="22"/>
        </w:numPr>
        <w:jc w:val="both"/>
        <w:rPr>
          <w:rFonts w:ascii="Times New Roman" w:hAnsi="Times New Roman" w:cs="Times New Roman"/>
          <w:b/>
          <w:bCs/>
          <w:sz w:val="28"/>
          <w:szCs w:val="28"/>
        </w:rPr>
      </w:pPr>
      <w:r w:rsidRPr="007D10E8">
        <w:rPr>
          <w:rFonts w:ascii="Times New Roman" w:hAnsi="Times New Roman" w:cs="Times New Roman"/>
          <w:b/>
          <w:bCs/>
          <w:sz w:val="28"/>
          <w:szCs w:val="28"/>
        </w:rPr>
        <w:t>Student</w:t>
      </w:r>
    </w:p>
    <w:p w14:paraId="6AEC034B" w14:textId="77777777" w:rsidR="00D7724F" w:rsidRPr="00A6796F" w:rsidRDefault="00D7724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The entity represents student info.</w:t>
      </w:r>
    </w:p>
    <w:p w14:paraId="7882C87D" w14:textId="77777777" w:rsidR="00D7724F" w:rsidRPr="00A6796F" w:rsidRDefault="00D7724F" w:rsidP="007A37D8">
      <w:pPr>
        <w:pStyle w:val="ListParagraph"/>
        <w:jc w:val="both"/>
        <w:rPr>
          <w:rFonts w:ascii="Times New Roman" w:hAnsi="Times New Roman" w:cs="Times New Roman"/>
          <w:sz w:val="24"/>
          <w:szCs w:val="24"/>
        </w:rPr>
      </w:pPr>
    </w:p>
    <w:p w14:paraId="52ADD572" w14:textId="77777777" w:rsidR="00AC587E" w:rsidRPr="00A6796F" w:rsidRDefault="00D7724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w:t>
      </w:r>
      <w:r w:rsidR="00AC587E" w:rsidRPr="00A6796F">
        <w:rPr>
          <w:rFonts w:ascii="Times New Roman" w:hAnsi="Times New Roman" w:cs="Times New Roman"/>
          <w:sz w:val="24"/>
          <w:szCs w:val="24"/>
        </w:rPr>
        <w:t xml:space="preserve">s: </w:t>
      </w:r>
    </w:p>
    <w:p w14:paraId="14FF1ED4" w14:textId="77777777" w:rsidR="00AC587E" w:rsidRPr="00A6796F" w:rsidRDefault="00AC587E" w:rsidP="007A37D8">
      <w:pPr>
        <w:pStyle w:val="ListParagraph"/>
        <w:jc w:val="both"/>
        <w:rPr>
          <w:rFonts w:ascii="Times New Roman" w:hAnsi="Times New Roman" w:cs="Times New Roman"/>
          <w:sz w:val="24"/>
          <w:szCs w:val="24"/>
        </w:rPr>
      </w:pPr>
    </w:p>
    <w:p w14:paraId="50B4991B" w14:textId="59120B50" w:rsidR="004D44FC" w:rsidRPr="00A6796F" w:rsidRDefault="00AC587E"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Student_</w:t>
      </w:r>
      <w:proofErr w:type="gramStart"/>
      <w:r w:rsidRPr="00971070">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varchar, simple, single-valued, </w:t>
      </w:r>
      <w:r w:rsidR="008849B9" w:rsidRPr="00A6796F">
        <w:rPr>
          <w:rFonts w:ascii="Times New Roman" w:hAnsi="Times New Roman" w:cs="Times New Roman"/>
          <w:sz w:val="24"/>
          <w:szCs w:val="24"/>
        </w:rPr>
        <w:t xml:space="preserve">primary-key]: control id of the student provided </w:t>
      </w:r>
      <w:r w:rsidR="004D44FC" w:rsidRPr="00A6796F">
        <w:rPr>
          <w:rFonts w:ascii="Times New Roman" w:hAnsi="Times New Roman" w:cs="Times New Roman"/>
          <w:sz w:val="24"/>
          <w:szCs w:val="24"/>
        </w:rPr>
        <w:t>by the college.</w:t>
      </w:r>
    </w:p>
    <w:p w14:paraId="1BC6B3A0" w14:textId="01EA25D0" w:rsidR="004D44FC" w:rsidRPr="00A6796F" w:rsidRDefault="004D44FC"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Passing_</w:t>
      </w:r>
      <w:proofErr w:type="gramStart"/>
      <w:r w:rsidRPr="00971070">
        <w:rPr>
          <w:rFonts w:ascii="Times New Roman" w:hAnsi="Times New Roman" w:cs="Times New Roman"/>
          <w:b/>
          <w:bCs/>
          <w:sz w:val="24"/>
          <w:szCs w:val="24"/>
        </w:rPr>
        <w:t>year</w:t>
      </w:r>
      <w:proofErr w:type="spellEnd"/>
      <w:r w:rsidRPr="00A6796F">
        <w:rPr>
          <w:rFonts w:ascii="Times New Roman" w:hAnsi="Times New Roman" w:cs="Times New Roman"/>
          <w:sz w:val="24"/>
          <w:szCs w:val="24"/>
        </w:rPr>
        <w:t>[</w:t>
      </w:r>
      <w:proofErr w:type="gramEnd"/>
      <w:r w:rsidR="002541B0" w:rsidRPr="00A6796F">
        <w:rPr>
          <w:rFonts w:ascii="Times New Roman" w:hAnsi="Times New Roman" w:cs="Times New Roman"/>
          <w:sz w:val="24"/>
          <w:szCs w:val="24"/>
        </w:rPr>
        <w:t>timestamp, simple, single-valued,</w:t>
      </w:r>
      <w:r w:rsidR="001E4AF7" w:rsidRPr="00A6796F">
        <w:rPr>
          <w:rFonts w:ascii="Times New Roman" w:hAnsi="Times New Roman" w:cs="Times New Roman"/>
          <w:sz w:val="24"/>
          <w:szCs w:val="24"/>
        </w:rPr>
        <w:t xml:space="preserve"> not-null]: year in which student completes </w:t>
      </w:r>
      <w:r w:rsidR="00DC24A4" w:rsidRPr="00A6796F">
        <w:rPr>
          <w:rFonts w:ascii="Times New Roman" w:hAnsi="Times New Roman" w:cs="Times New Roman"/>
          <w:sz w:val="24"/>
          <w:szCs w:val="24"/>
        </w:rPr>
        <w:t>his/her course.</w:t>
      </w:r>
    </w:p>
    <w:p w14:paraId="037C525E" w14:textId="19BD8ACA" w:rsidR="001B4DD1" w:rsidRPr="00A6796F" w:rsidRDefault="001B4DD1" w:rsidP="00523988">
      <w:pPr>
        <w:pStyle w:val="ListParagraph"/>
        <w:ind w:left="108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E3168EC" wp14:editId="54D35432">
            <wp:extent cx="2819400" cy="1628140"/>
            <wp:effectExtent l="0" t="0" r="0" b="0"/>
            <wp:docPr id="8266997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0453" cy="1628748"/>
                    </a:xfrm>
                    <a:prstGeom prst="rect">
                      <a:avLst/>
                    </a:prstGeom>
                    <a:noFill/>
                    <a:ln>
                      <a:noFill/>
                    </a:ln>
                  </pic:spPr>
                </pic:pic>
              </a:graphicData>
            </a:graphic>
          </wp:inline>
        </w:drawing>
      </w:r>
    </w:p>
    <w:p w14:paraId="5BE5FFC5" w14:textId="2B2B37C6" w:rsidR="00042EF6" w:rsidRPr="00003A6B" w:rsidRDefault="00042EF6" w:rsidP="00042EF6">
      <w:pPr>
        <w:pStyle w:val="Caption"/>
        <w:rPr>
          <w:rFonts w:cs="Times New Roman"/>
          <w:b/>
          <w:bCs/>
          <w:i/>
          <w:iCs w:val="0"/>
          <w:sz w:val="36"/>
          <w:szCs w:val="36"/>
          <w:lang w:val="en-US"/>
        </w:rPr>
      </w:pPr>
      <w:r w:rsidRPr="00003A6B">
        <w:rPr>
          <w:b/>
          <w:bCs/>
          <w:i/>
          <w:iCs w:val="0"/>
        </w:rPr>
        <w:t xml:space="preserve">Figure </w:t>
      </w:r>
      <w:r w:rsidR="00003A6B">
        <w:rPr>
          <w:b/>
          <w:bCs/>
          <w:i/>
          <w:iCs w:val="0"/>
        </w:rPr>
        <w:t>4</w:t>
      </w:r>
      <w:r w:rsidRPr="00003A6B">
        <w:rPr>
          <w:b/>
          <w:bCs/>
          <w:i/>
          <w:iCs w:val="0"/>
        </w:rPr>
        <w:t xml:space="preserve">.7 </w:t>
      </w:r>
      <w:r w:rsidRPr="00003A6B">
        <w:rPr>
          <w:rFonts w:cs="Times New Roman"/>
          <w:b/>
          <w:bCs/>
          <w:i/>
          <w:iCs w:val="0"/>
          <w:szCs w:val="24"/>
        </w:rPr>
        <w:t>Student entity set</w:t>
      </w:r>
    </w:p>
    <w:p w14:paraId="697C11EE" w14:textId="1444E4B0" w:rsidR="00D7724F" w:rsidRPr="00A6796F" w:rsidRDefault="00D7724F" w:rsidP="00523988">
      <w:pPr>
        <w:ind w:left="720"/>
        <w:jc w:val="both"/>
        <w:rPr>
          <w:rFonts w:ascii="Times New Roman" w:hAnsi="Times New Roman" w:cs="Times New Roman"/>
          <w:sz w:val="24"/>
          <w:szCs w:val="24"/>
        </w:rPr>
      </w:pPr>
    </w:p>
    <w:p w14:paraId="3CE0D1C5" w14:textId="1708F89B" w:rsidR="00427364" w:rsidRPr="007D10E8" w:rsidRDefault="00AA0361" w:rsidP="007A37D8">
      <w:pPr>
        <w:pStyle w:val="ListParagraph"/>
        <w:numPr>
          <w:ilvl w:val="0"/>
          <w:numId w:val="22"/>
        </w:numPr>
        <w:jc w:val="both"/>
        <w:rPr>
          <w:rFonts w:ascii="Times New Roman" w:hAnsi="Times New Roman" w:cs="Times New Roman"/>
          <w:b/>
          <w:bCs/>
          <w:sz w:val="28"/>
          <w:szCs w:val="28"/>
        </w:rPr>
      </w:pPr>
      <w:r w:rsidRPr="007D10E8">
        <w:rPr>
          <w:rFonts w:ascii="Times New Roman" w:hAnsi="Times New Roman" w:cs="Times New Roman"/>
          <w:b/>
          <w:bCs/>
          <w:sz w:val="28"/>
          <w:szCs w:val="28"/>
        </w:rPr>
        <w:t>Group</w:t>
      </w:r>
    </w:p>
    <w:p w14:paraId="7138FE0B" w14:textId="77777777" w:rsidR="00E21CEE" w:rsidRPr="00A6796F" w:rsidRDefault="00AA0361"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This entity </w:t>
      </w:r>
      <w:r w:rsidR="00FD3590" w:rsidRPr="00A6796F">
        <w:rPr>
          <w:rFonts w:ascii="Times New Roman" w:hAnsi="Times New Roman" w:cs="Times New Roman"/>
          <w:sz w:val="24"/>
          <w:szCs w:val="24"/>
        </w:rPr>
        <w:t xml:space="preserve">represents the general info </w:t>
      </w:r>
      <w:r w:rsidR="00E21CEE" w:rsidRPr="00A6796F">
        <w:rPr>
          <w:rFonts w:ascii="Times New Roman" w:hAnsi="Times New Roman" w:cs="Times New Roman"/>
          <w:sz w:val="24"/>
          <w:szCs w:val="24"/>
        </w:rPr>
        <w:t xml:space="preserve">of </w:t>
      </w:r>
      <w:r w:rsidR="00FD3590" w:rsidRPr="00A6796F">
        <w:rPr>
          <w:rFonts w:ascii="Times New Roman" w:hAnsi="Times New Roman" w:cs="Times New Roman"/>
          <w:sz w:val="24"/>
          <w:szCs w:val="24"/>
        </w:rPr>
        <w:t>group</w:t>
      </w:r>
      <w:r w:rsidR="00E21CEE" w:rsidRPr="00A6796F">
        <w:rPr>
          <w:rFonts w:ascii="Times New Roman" w:hAnsi="Times New Roman" w:cs="Times New Roman"/>
          <w:sz w:val="24"/>
          <w:szCs w:val="24"/>
        </w:rPr>
        <w:t>.</w:t>
      </w:r>
    </w:p>
    <w:p w14:paraId="16533DA8" w14:textId="77777777" w:rsidR="00E21CEE" w:rsidRPr="00A6796F" w:rsidRDefault="00E21CEE" w:rsidP="007A37D8">
      <w:pPr>
        <w:pStyle w:val="ListParagraph"/>
        <w:jc w:val="both"/>
        <w:rPr>
          <w:rFonts w:ascii="Times New Roman" w:hAnsi="Times New Roman" w:cs="Times New Roman"/>
          <w:sz w:val="24"/>
          <w:szCs w:val="24"/>
        </w:rPr>
      </w:pPr>
    </w:p>
    <w:p w14:paraId="1D69CD5A" w14:textId="77777777" w:rsidR="00E21CEE" w:rsidRPr="00A6796F" w:rsidRDefault="00E21CEE"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7F2762E2" w14:textId="77777777" w:rsidR="00E21CEE" w:rsidRPr="00A6796F" w:rsidRDefault="00E21CEE" w:rsidP="007A37D8">
      <w:pPr>
        <w:pStyle w:val="ListParagraph"/>
        <w:jc w:val="both"/>
        <w:rPr>
          <w:rFonts w:ascii="Times New Roman" w:hAnsi="Times New Roman" w:cs="Times New Roman"/>
          <w:sz w:val="24"/>
          <w:szCs w:val="24"/>
        </w:rPr>
      </w:pPr>
    </w:p>
    <w:p w14:paraId="5F44F0C4" w14:textId="77777777" w:rsidR="002673A2" w:rsidRPr="00A6796F" w:rsidRDefault="00E21CEE"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Group_</w:t>
      </w:r>
      <w:proofErr w:type="gramStart"/>
      <w:r w:rsidRPr="00971070">
        <w:rPr>
          <w:rFonts w:ascii="Times New Roman" w:hAnsi="Times New Roman" w:cs="Times New Roman"/>
          <w:b/>
          <w:bCs/>
          <w:sz w:val="24"/>
          <w:szCs w:val="24"/>
        </w:rPr>
        <w:t>id</w:t>
      </w:r>
      <w:proofErr w:type="spellEnd"/>
      <w:r w:rsidRPr="00A6796F">
        <w:rPr>
          <w:rFonts w:ascii="Times New Roman" w:hAnsi="Times New Roman" w:cs="Times New Roman"/>
          <w:sz w:val="24"/>
          <w:szCs w:val="24"/>
        </w:rPr>
        <w:t>[</w:t>
      </w:r>
      <w:proofErr w:type="gramEnd"/>
      <w:r w:rsidR="00AD6684" w:rsidRPr="00A6796F">
        <w:rPr>
          <w:rFonts w:ascii="Times New Roman" w:hAnsi="Times New Roman" w:cs="Times New Roman"/>
          <w:sz w:val="24"/>
          <w:szCs w:val="24"/>
        </w:rPr>
        <w:t>int, simple, single-valued, primary-key, not-null]: unique identifier for each group</w:t>
      </w:r>
      <w:r w:rsidR="002673A2" w:rsidRPr="00A6796F">
        <w:rPr>
          <w:rFonts w:ascii="Times New Roman" w:hAnsi="Times New Roman" w:cs="Times New Roman"/>
          <w:sz w:val="24"/>
          <w:szCs w:val="24"/>
        </w:rPr>
        <w:t>.</w:t>
      </w:r>
    </w:p>
    <w:p w14:paraId="0E4D4EC1" w14:textId="77777777" w:rsidR="00AA60DC" w:rsidRPr="00A6796F" w:rsidRDefault="002673A2"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Group_</w:t>
      </w:r>
      <w:proofErr w:type="gramStart"/>
      <w:r w:rsidRPr="00971070">
        <w:rPr>
          <w:rFonts w:ascii="Times New Roman" w:hAnsi="Times New Roman" w:cs="Times New Roman"/>
          <w:b/>
          <w:bCs/>
          <w:sz w:val="24"/>
          <w:szCs w:val="24"/>
        </w:rPr>
        <w:t>name</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varchar, simple, single-valued, not-null]: </w:t>
      </w:r>
      <w:r w:rsidR="00AA60DC" w:rsidRPr="00A6796F">
        <w:rPr>
          <w:rFonts w:ascii="Times New Roman" w:hAnsi="Times New Roman" w:cs="Times New Roman"/>
          <w:sz w:val="24"/>
          <w:szCs w:val="24"/>
        </w:rPr>
        <w:t>name given to the group.</w:t>
      </w:r>
    </w:p>
    <w:p w14:paraId="05211983" w14:textId="77777777" w:rsidR="00640A00" w:rsidRPr="00A6796F" w:rsidRDefault="00AA60DC"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w:t>
      </w:r>
      <w:proofErr w:type="gramStart"/>
      <w:r w:rsidRPr="00971070">
        <w:rPr>
          <w:rFonts w:ascii="Times New Roman" w:hAnsi="Times New Roman" w:cs="Times New Roman"/>
          <w:b/>
          <w:bCs/>
          <w:sz w:val="24"/>
          <w:szCs w:val="24"/>
        </w:rPr>
        <w:t>at</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 xml:space="preserve">timestamp, </w:t>
      </w:r>
      <w:r w:rsidR="003756C5" w:rsidRPr="00A6796F">
        <w:rPr>
          <w:rFonts w:ascii="Times New Roman" w:hAnsi="Times New Roman" w:cs="Times New Roman"/>
          <w:sz w:val="24"/>
          <w:szCs w:val="24"/>
        </w:rPr>
        <w:t>simple, single-valued, not-null, default – current timestamp]:</w:t>
      </w:r>
      <w:r w:rsidR="00640A00" w:rsidRPr="00A6796F">
        <w:rPr>
          <w:rFonts w:ascii="Times New Roman" w:hAnsi="Times New Roman" w:cs="Times New Roman"/>
          <w:sz w:val="24"/>
          <w:szCs w:val="24"/>
        </w:rPr>
        <w:t xml:space="preserve"> time of group creation.</w:t>
      </w:r>
    </w:p>
    <w:p w14:paraId="66FB5FA1" w14:textId="77777777" w:rsidR="001B4DD1" w:rsidRPr="00A6796F" w:rsidRDefault="001B4DD1" w:rsidP="00523988">
      <w:pPr>
        <w:pStyle w:val="ListParagraph"/>
        <w:ind w:left="1080"/>
        <w:jc w:val="both"/>
        <w:rPr>
          <w:rFonts w:ascii="Times New Roman" w:hAnsi="Times New Roman" w:cs="Times New Roman"/>
          <w:sz w:val="24"/>
          <w:szCs w:val="24"/>
        </w:rPr>
      </w:pPr>
    </w:p>
    <w:p w14:paraId="78B43468" w14:textId="7B199353" w:rsidR="001B4DD1" w:rsidRDefault="001B4DD1" w:rsidP="00523988">
      <w:pPr>
        <w:pStyle w:val="ListParagraph"/>
        <w:ind w:left="108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1F35D69C" wp14:editId="656A4230">
            <wp:extent cx="3456709" cy="2009140"/>
            <wp:effectExtent l="0" t="0" r="0" b="0"/>
            <wp:docPr id="6160550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9142" cy="2010554"/>
                    </a:xfrm>
                    <a:prstGeom prst="rect">
                      <a:avLst/>
                    </a:prstGeom>
                    <a:noFill/>
                    <a:ln>
                      <a:noFill/>
                    </a:ln>
                  </pic:spPr>
                </pic:pic>
              </a:graphicData>
            </a:graphic>
          </wp:inline>
        </w:drawing>
      </w:r>
    </w:p>
    <w:p w14:paraId="62027C83" w14:textId="1E683CCD" w:rsidR="00640A00" w:rsidRPr="00003A6B" w:rsidRDefault="00042EF6" w:rsidP="000F7FCE">
      <w:pPr>
        <w:pStyle w:val="Caption"/>
        <w:rPr>
          <w:rFonts w:cs="Times New Roman"/>
          <w:b/>
          <w:bCs/>
          <w:i/>
          <w:iCs w:val="0"/>
          <w:sz w:val="36"/>
          <w:szCs w:val="36"/>
          <w:lang w:val="en-US"/>
        </w:rPr>
      </w:pPr>
      <w:r w:rsidRPr="00003A6B">
        <w:rPr>
          <w:b/>
          <w:bCs/>
          <w:i/>
          <w:iCs w:val="0"/>
        </w:rPr>
        <w:t xml:space="preserve">Figure </w:t>
      </w:r>
      <w:r w:rsidR="00003A6B">
        <w:rPr>
          <w:b/>
          <w:bCs/>
          <w:i/>
          <w:iCs w:val="0"/>
        </w:rPr>
        <w:t>4</w:t>
      </w:r>
      <w:r w:rsidRPr="00003A6B">
        <w:rPr>
          <w:b/>
          <w:bCs/>
          <w:i/>
          <w:iCs w:val="0"/>
        </w:rPr>
        <w:t xml:space="preserve">.8 </w:t>
      </w:r>
      <w:r w:rsidRPr="00003A6B">
        <w:rPr>
          <w:rFonts w:cs="Times New Roman"/>
          <w:b/>
          <w:bCs/>
          <w:i/>
          <w:iCs w:val="0"/>
          <w:szCs w:val="24"/>
        </w:rPr>
        <w:t>Group entity set</w:t>
      </w:r>
    </w:p>
    <w:p w14:paraId="6EFA146C" w14:textId="47999191" w:rsidR="00C179B1" w:rsidRPr="007D10E8" w:rsidRDefault="00C179B1" w:rsidP="007A37D8">
      <w:pPr>
        <w:pStyle w:val="ListParagraph"/>
        <w:numPr>
          <w:ilvl w:val="0"/>
          <w:numId w:val="22"/>
        </w:numPr>
        <w:jc w:val="both"/>
        <w:rPr>
          <w:rFonts w:ascii="Times New Roman" w:hAnsi="Times New Roman" w:cs="Times New Roman"/>
          <w:b/>
          <w:bCs/>
          <w:sz w:val="28"/>
          <w:szCs w:val="28"/>
        </w:rPr>
      </w:pPr>
      <w:r w:rsidRPr="007D10E8">
        <w:rPr>
          <w:rFonts w:ascii="Times New Roman" w:hAnsi="Times New Roman" w:cs="Times New Roman"/>
          <w:b/>
          <w:bCs/>
          <w:sz w:val="28"/>
          <w:szCs w:val="28"/>
        </w:rPr>
        <w:t>Group message</w:t>
      </w:r>
    </w:p>
    <w:p w14:paraId="657965B6" w14:textId="624A93F7" w:rsidR="00AA0361" w:rsidRPr="00A6796F" w:rsidRDefault="00C179B1"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The entity represents the group message.</w:t>
      </w:r>
    </w:p>
    <w:p w14:paraId="4C479985" w14:textId="77777777" w:rsidR="00C179B1" w:rsidRPr="00A6796F" w:rsidRDefault="00C179B1" w:rsidP="007A37D8">
      <w:pPr>
        <w:pStyle w:val="ListParagraph"/>
        <w:jc w:val="both"/>
        <w:rPr>
          <w:rFonts w:ascii="Times New Roman" w:hAnsi="Times New Roman" w:cs="Times New Roman"/>
          <w:sz w:val="24"/>
          <w:szCs w:val="24"/>
        </w:rPr>
      </w:pPr>
    </w:p>
    <w:p w14:paraId="3B059722" w14:textId="1A8602E4" w:rsidR="00C179B1" w:rsidRPr="00A6796F" w:rsidRDefault="00C179B1"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4A4068C0" w14:textId="77777777" w:rsidR="00C179B1" w:rsidRPr="00A6796F" w:rsidRDefault="00C179B1" w:rsidP="007A37D8">
      <w:pPr>
        <w:pStyle w:val="ListParagraph"/>
        <w:jc w:val="both"/>
        <w:rPr>
          <w:rFonts w:ascii="Times New Roman" w:hAnsi="Times New Roman" w:cs="Times New Roman"/>
          <w:sz w:val="24"/>
          <w:szCs w:val="24"/>
        </w:rPr>
      </w:pPr>
    </w:p>
    <w:p w14:paraId="2FF5C352" w14:textId="602A5E3A" w:rsidR="00C179B1" w:rsidRPr="00A6796F" w:rsidRDefault="002D723E"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Group_messsaage_id</w:t>
      </w:r>
      <w:proofErr w:type="spellEnd"/>
      <w:r w:rsidRPr="00A6796F">
        <w:rPr>
          <w:rFonts w:ascii="Times New Roman" w:hAnsi="Times New Roman" w:cs="Times New Roman"/>
          <w:sz w:val="24"/>
          <w:szCs w:val="24"/>
        </w:rPr>
        <w:t xml:space="preserve"> [ primary key, simple, single-valued, </w:t>
      </w:r>
      <w:r w:rsidR="003B03ED" w:rsidRPr="00A6796F">
        <w:rPr>
          <w:rFonts w:ascii="Times New Roman" w:hAnsi="Times New Roman" w:cs="Times New Roman"/>
          <w:sz w:val="24"/>
          <w:szCs w:val="24"/>
        </w:rPr>
        <w:t>int]: unique identifier for every message.</w:t>
      </w:r>
    </w:p>
    <w:p w14:paraId="1125756E" w14:textId="36C0134E" w:rsidR="003B03ED" w:rsidRPr="00A6796F" w:rsidRDefault="000F76C3" w:rsidP="00523988">
      <w:pPr>
        <w:pStyle w:val="ListParagraph"/>
        <w:numPr>
          <w:ilvl w:val="0"/>
          <w:numId w:val="9"/>
        </w:numPr>
        <w:ind w:left="1080"/>
        <w:jc w:val="both"/>
        <w:rPr>
          <w:rFonts w:ascii="Times New Roman" w:hAnsi="Times New Roman" w:cs="Times New Roman"/>
          <w:sz w:val="24"/>
          <w:szCs w:val="24"/>
        </w:rPr>
      </w:pPr>
      <w:r w:rsidRPr="00971070">
        <w:rPr>
          <w:rFonts w:ascii="Times New Roman" w:hAnsi="Times New Roman" w:cs="Times New Roman"/>
          <w:b/>
          <w:bCs/>
          <w:sz w:val="24"/>
          <w:szCs w:val="24"/>
        </w:rPr>
        <w:t xml:space="preserve">Content </w:t>
      </w:r>
      <w:r w:rsidRPr="00A6796F">
        <w:rPr>
          <w:rFonts w:ascii="Times New Roman" w:hAnsi="Times New Roman" w:cs="Times New Roman"/>
          <w:sz w:val="24"/>
          <w:szCs w:val="24"/>
        </w:rPr>
        <w:t>[text, simple, single-valued]</w:t>
      </w:r>
    </w:p>
    <w:p w14:paraId="5D8504DB" w14:textId="372B77F7" w:rsidR="00A66A7F" w:rsidRPr="00A6796F" w:rsidRDefault="005A5192"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Sent_</w:t>
      </w:r>
      <w:proofErr w:type="gramStart"/>
      <w:r w:rsidRPr="00971070">
        <w:rPr>
          <w:rFonts w:ascii="Times New Roman" w:hAnsi="Times New Roman" w:cs="Times New Roman"/>
          <w:b/>
          <w:bCs/>
          <w:sz w:val="24"/>
          <w:szCs w:val="24"/>
        </w:rPr>
        <w:t>at</w:t>
      </w:r>
      <w:proofErr w:type="spellEnd"/>
      <w:r w:rsidRPr="00A6796F">
        <w:rPr>
          <w:rFonts w:ascii="Times New Roman" w:hAnsi="Times New Roman" w:cs="Times New Roman"/>
          <w:sz w:val="24"/>
          <w:szCs w:val="24"/>
        </w:rPr>
        <w:t>[</w:t>
      </w:r>
      <w:proofErr w:type="gramEnd"/>
      <w:r w:rsidRPr="00A6796F">
        <w:rPr>
          <w:rFonts w:ascii="Times New Roman" w:hAnsi="Times New Roman" w:cs="Times New Roman"/>
          <w:sz w:val="24"/>
          <w:szCs w:val="24"/>
        </w:rPr>
        <w:t>timestamp, simple, single-valued</w:t>
      </w:r>
      <w:r w:rsidR="003B0FA2" w:rsidRPr="00A6796F">
        <w:rPr>
          <w:rFonts w:ascii="Times New Roman" w:hAnsi="Times New Roman" w:cs="Times New Roman"/>
          <w:sz w:val="24"/>
          <w:szCs w:val="24"/>
        </w:rPr>
        <w:t>, default – current timestamp]</w:t>
      </w:r>
    </w:p>
    <w:p w14:paraId="13EDF67A" w14:textId="77777777" w:rsidR="00A662C2" w:rsidRPr="00A6796F" w:rsidRDefault="00A662C2" w:rsidP="00523988">
      <w:pPr>
        <w:pStyle w:val="ListParagraph"/>
        <w:ind w:left="1080"/>
        <w:jc w:val="both"/>
        <w:rPr>
          <w:rFonts w:ascii="Times New Roman" w:hAnsi="Times New Roman" w:cs="Times New Roman"/>
          <w:sz w:val="24"/>
          <w:szCs w:val="24"/>
        </w:rPr>
      </w:pPr>
    </w:p>
    <w:p w14:paraId="6D174BFA" w14:textId="7ECA0B46" w:rsidR="0050358C" w:rsidRPr="00A6796F" w:rsidRDefault="0050358C" w:rsidP="00523988">
      <w:pPr>
        <w:pStyle w:val="ListParagraph"/>
        <w:ind w:left="108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4AC75C75" wp14:editId="62951A5B">
            <wp:extent cx="2936240" cy="1653464"/>
            <wp:effectExtent l="0" t="0" r="0" b="4445"/>
            <wp:docPr id="9867889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1264" cy="1656293"/>
                    </a:xfrm>
                    <a:prstGeom prst="rect">
                      <a:avLst/>
                    </a:prstGeom>
                    <a:noFill/>
                    <a:ln>
                      <a:noFill/>
                    </a:ln>
                  </pic:spPr>
                </pic:pic>
              </a:graphicData>
            </a:graphic>
          </wp:inline>
        </w:drawing>
      </w:r>
    </w:p>
    <w:p w14:paraId="347034D8" w14:textId="077A2EBC" w:rsidR="00042EF6" w:rsidRPr="00003A6B" w:rsidRDefault="00042EF6" w:rsidP="00042EF6">
      <w:pPr>
        <w:pStyle w:val="Caption"/>
        <w:rPr>
          <w:rFonts w:cs="Times New Roman"/>
          <w:b/>
          <w:bCs/>
          <w:i/>
          <w:iCs w:val="0"/>
          <w:sz w:val="36"/>
          <w:szCs w:val="36"/>
          <w:lang w:val="en-US"/>
        </w:rPr>
      </w:pPr>
      <w:r w:rsidRPr="00003A6B">
        <w:rPr>
          <w:b/>
          <w:bCs/>
          <w:i/>
          <w:iCs w:val="0"/>
        </w:rPr>
        <w:t xml:space="preserve">Figure </w:t>
      </w:r>
      <w:r w:rsidR="00003A6B">
        <w:rPr>
          <w:b/>
          <w:bCs/>
          <w:i/>
          <w:iCs w:val="0"/>
        </w:rPr>
        <w:t>4</w:t>
      </w:r>
      <w:r w:rsidRPr="00003A6B">
        <w:rPr>
          <w:b/>
          <w:bCs/>
          <w:i/>
          <w:iCs w:val="0"/>
        </w:rPr>
        <w:t xml:space="preserve">.9 </w:t>
      </w:r>
      <w:r w:rsidRPr="00003A6B">
        <w:rPr>
          <w:rFonts w:cs="Times New Roman"/>
          <w:b/>
          <w:bCs/>
          <w:i/>
          <w:iCs w:val="0"/>
          <w:szCs w:val="24"/>
        </w:rPr>
        <w:t>Group message entity set</w:t>
      </w:r>
    </w:p>
    <w:p w14:paraId="13CA2D8F" w14:textId="095864E1" w:rsidR="003B0FA2" w:rsidRPr="00A6796F" w:rsidRDefault="003B0FA2" w:rsidP="007A37D8">
      <w:pPr>
        <w:jc w:val="both"/>
        <w:rPr>
          <w:rFonts w:ascii="Times New Roman" w:hAnsi="Times New Roman" w:cs="Times New Roman"/>
          <w:sz w:val="24"/>
          <w:szCs w:val="24"/>
        </w:rPr>
      </w:pPr>
    </w:p>
    <w:p w14:paraId="3BB17195" w14:textId="699E4031" w:rsidR="003B0FA2" w:rsidRPr="00B96D2D" w:rsidRDefault="003B0FA2" w:rsidP="007A37D8">
      <w:pPr>
        <w:pStyle w:val="ListParagraph"/>
        <w:numPr>
          <w:ilvl w:val="0"/>
          <w:numId w:val="22"/>
        </w:numPr>
        <w:jc w:val="both"/>
        <w:rPr>
          <w:rFonts w:ascii="Times New Roman" w:hAnsi="Times New Roman" w:cs="Times New Roman"/>
          <w:b/>
          <w:bCs/>
          <w:sz w:val="24"/>
          <w:szCs w:val="24"/>
        </w:rPr>
      </w:pPr>
      <w:r w:rsidRPr="00B96D2D">
        <w:rPr>
          <w:rFonts w:ascii="Times New Roman" w:hAnsi="Times New Roman" w:cs="Times New Roman"/>
          <w:b/>
          <w:bCs/>
          <w:sz w:val="28"/>
          <w:szCs w:val="28"/>
        </w:rPr>
        <w:t xml:space="preserve">Notifications </w:t>
      </w:r>
    </w:p>
    <w:p w14:paraId="0B567744" w14:textId="77777777" w:rsidR="00106B1F" w:rsidRPr="00A6796F" w:rsidRDefault="00446B81"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This entity represents the info about notification sent to the user</w:t>
      </w:r>
      <w:r w:rsidR="00106B1F" w:rsidRPr="00A6796F">
        <w:rPr>
          <w:rFonts w:ascii="Times New Roman" w:hAnsi="Times New Roman" w:cs="Times New Roman"/>
          <w:sz w:val="24"/>
          <w:szCs w:val="24"/>
        </w:rPr>
        <w:t>.</w:t>
      </w:r>
    </w:p>
    <w:p w14:paraId="5F7C280D" w14:textId="77777777" w:rsidR="00106B1F" w:rsidRPr="00A6796F" w:rsidRDefault="00106B1F" w:rsidP="007A37D8">
      <w:pPr>
        <w:pStyle w:val="ListParagraph"/>
        <w:jc w:val="both"/>
        <w:rPr>
          <w:rFonts w:ascii="Times New Roman" w:hAnsi="Times New Roman" w:cs="Times New Roman"/>
          <w:sz w:val="24"/>
          <w:szCs w:val="24"/>
        </w:rPr>
      </w:pPr>
    </w:p>
    <w:p w14:paraId="7F640C5A" w14:textId="36A01853" w:rsidR="00106B1F" w:rsidRPr="00A6796F" w:rsidRDefault="00106B1F"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2D8FCDE4" w14:textId="77777777" w:rsidR="00106B1F" w:rsidRPr="00A6796F" w:rsidRDefault="00106B1F" w:rsidP="007A37D8">
      <w:pPr>
        <w:pStyle w:val="ListParagraph"/>
        <w:jc w:val="both"/>
        <w:rPr>
          <w:rFonts w:ascii="Times New Roman" w:hAnsi="Times New Roman" w:cs="Times New Roman"/>
          <w:sz w:val="24"/>
          <w:szCs w:val="24"/>
        </w:rPr>
      </w:pPr>
    </w:p>
    <w:p w14:paraId="3C39D36A" w14:textId="77777777" w:rsidR="0036245B" w:rsidRPr="00A6796F" w:rsidRDefault="00F35C81"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Notification_id</w:t>
      </w:r>
      <w:proofErr w:type="spellEnd"/>
      <w:r w:rsidRPr="00A6796F">
        <w:rPr>
          <w:rFonts w:ascii="Times New Roman" w:hAnsi="Times New Roman" w:cs="Times New Roman"/>
          <w:sz w:val="24"/>
          <w:szCs w:val="24"/>
        </w:rPr>
        <w:t xml:space="preserve"> [int, simple, single-valued, primary-key</w:t>
      </w:r>
      <w:r w:rsidR="0036245B" w:rsidRPr="00A6796F">
        <w:rPr>
          <w:rFonts w:ascii="Times New Roman" w:hAnsi="Times New Roman" w:cs="Times New Roman"/>
          <w:sz w:val="24"/>
          <w:szCs w:val="24"/>
        </w:rPr>
        <w:t>]: unique identifier for notification.</w:t>
      </w:r>
    </w:p>
    <w:p w14:paraId="42E1FD6D" w14:textId="77777777" w:rsidR="008D3BE8" w:rsidRPr="00A6796F" w:rsidRDefault="0036245B" w:rsidP="00523988">
      <w:pPr>
        <w:pStyle w:val="ListParagraph"/>
        <w:numPr>
          <w:ilvl w:val="0"/>
          <w:numId w:val="9"/>
        </w:numPr>
        <w:ind w:left="1080"/>
        <w:jc w:val="both"/>
        <w:rPr>
          <w:rFonts w:ascii="Times New Roman" w:hAnsi="Times New Roman" w:cs="Times New Roman"/>
          <w:sz w:val="24"/>
          <w:szCs w:val="24"/>
        </w:rPr>
      </w:pPr>
      <w:r w:rsidRPr="00971070">
        <w:rPr>
          <w:rFonts w:ascii="Times New Roman" w:hAnsi="Times New Roman" w:cs="Times New Roman"/>
          <w:b/>
          <w:bCs/>
          <w:sz w:val="24"/>
          <w:szCs w:val="24"/>
        </w:rPr>
        <w:t>Message</w:t>
      </w:r>
      <w:r w:rsidRPr="00A6796F">
        <w:rPr>
          <w:rFonts w:ascii="Times New Roman" w:hAnsi="Times New Roman" w:cs="Times New Roman"/>
          <w:sz w:val="24"/>
          <w:szCs w:val="24"/>
        </w:rPr>
        <w:t xml:space="preserve"> [</w:t>
      </w:r>
      <w:r w:rsidR="008D3BE8" w:rsidRPr="00A6796F">
        <w:rPr>
          <w:rFonts w:ascii="Times New Roman" w:hAnsi="Times New Roman" w:cs="Times New Roman"/>
          <w:sz w:val="24"/>
          <w:szCs w:val="24"/>
        </w:rPr>
        <w:t>varchar, simple, single-valued]</w:t>
      </w:r>
    </w:p>
    <w:p w14:paraId="08F1E554" w14:textId="77777777" w:rsidR="005B5D16" w:rsidRPr="00A6796F" w:rsidRDefault="008D3BE8"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w:t>
      </w:r>
      <w:r w:rsidR="00D906C2" w:rsidRPr="00A6796F">
        <w:rPr>
          <w:rFonts w:ascii="Times New Roman" w:hAnsi="Times New Roman" w:cs="Times New Roman"/>
          <w:sz w:val="24"/>
          <w:szCs w:val="24"/>
        </w:rPr>
        <w:t>timestamp, simple, single-valued, default</w:t>
      </w:r>
      <w:r w:rsidR="0052124A" w:rsidRPr="00A6796F">
        <w:rPr>
          <w:rFonts w:ascii="Times New Roman" w:hAnsi="Times New Roman" w:cs="Times New Roman"/>
          <w:sz w:val="24"/>
          <w:szCs w:val="24"/>
        </w:rPr>
        <w:t xml:space="preserve"> current timestamp]: this represents </w:t>
      </w:r>
      <w:r w:rsidR="005B5D16" w:rsidRPr="00A6796F">
        <w:rPr>
          <w:rFonts w:ascii="Times New Roman" w:hAnsi="Times New Roman" w:cs="Times New Roman"/>
          <w:sz w:val="24"/>
          <w:szCs w:val="24"/>
        </w:rPr>
        <w:t>the timestamp when notification is created and sent.</w:t>
      </w:r>
    </w:p>
    <w:p w14:paraId="4D004D88" w14:textId="77777777" w:rsidR="003E3E9A" w:rsidRPr="00A6796F" w:rsidRDefault="00D14BC4"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Read_at</w:t>
      </w:r>
      <w:proofErr w:type="spellEnd"/>
      <w:r w:rsidRPr="00A6796F">
        <w:rPr>
          <w:rFonts w:ascii="Times New Roman" w:hAnsi="Times New Roman" w:cs="Times New Roman"/>
          <w:sz w:val="24"/>
          <w:szCs w:val="24"/>
        </w:rPr>
        <w:t xml:space="preserve"> [timestamp, simple, single-valued]</w:t>
      </w:r>
      <w:r w:rsidR="00902490" w:rsidRPr="00A6796F">
        <w:rPr>
          <w:rFonts w:ascii="Times New Roman" w:hAnsi="Times New Roman" w:cs="Times New Roman"/>
          <w:sz w:val="24"/>
          <w:szCs w:val="24"/>
        </w:rPr>
        <w:t xml:space="preserve">: this stores when the notification </w:t>
      </w:r>
      <w:r w:rsidR="003E3E9A" w:rsidRPr="00A6796F">
        <w:rPr>
          <w:rFonts w:ascii="Times New Roman" w:hAnsi="Times New Roman" w:cs="Times New Roman"/>
          <w:sz w:val="24"/>
          <w:szCs w:val="24"/>
        </w:rPr>
        <w:t>is seen.</w:t>
      </w:r>
    </w:p>
    <w:p w14:paraId="7A90D0CE" w14:textId="28C661EA" w:rsidR="003E3E9A" w:rsidRPr="00A6796F" w:rsidRDefault="00B35C69" w:rsidP="00523988">
      <w:pPr>
        <w:ind w:left="720"/>
        <w:jc w:val="both"/>
        <w:rPr>
          <w:rFonts w:ascii="Times New Roman" w:hAnsi="Times New Roman" w:cs="Times New Roman"/>
          <w:b/>
          <w:bCs/>
          <w:sz w:val="24"/>
          <w:szCs w:val="24"/>
        </w:rPr>
      </w:pPr>
      <w:r w:rsidRPr="00A6796F">
        <w:rPr>
          <w:rFonts w:ascii="Times New Roman" w:hAnsi="Times New Roman" w:cs="Times New Roman"/>
          <w:b/>
          <w:bCs/>
          <w:noProof/>
          <w:sz w:val="24"/>
          <w:szCs w:val="24"/>
        </w:rPr>
        <w:drawing>
          <wp:inline distT="0" distB="0" distL="0" distR="0" wp14:anchorId="67D72357" wp14:editId="6694E219">
            <wp:extent cx="2777836" cy="1845945"/>
            <wp:effectExtent l="0" t="0" r="3810" b="1905"/>
            <wp:docPr id="6035547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1680" cy="1855145"/>
                    </a:xfrm>
                    <a:prstGeom prst="rect">
                      <a:avLst/>
                    </a:prstGeom>
                    <a:noFill/>
                    <a:ln>
                      <a:noFill/>
                    </a:ln>
                  </pic:spPr>
                </pic:pic>
              </a:graphicData>
            </a:graphic>
          </wp:inline>
        </w:drawing>
      </w:r>
    </w:p>
    <w:p w14:paraId="6F14F496" w14:textId="6C979A67" w:rsidR="00B35C69" w:rsidRPr="00003A6B" w:rsidRDefault="00F05EA7" w:rsidP="000F7FCE">
      <w:pPr>
        <w:pStyle w:val="Caption"/>
        <w:rPr>
          <w:rFonts w:cs="Times New Roman"/>
          <w:b/>
          <w:bCs/>
          <w:i/>
          <w:iCs w:val="0"/>
          <w:sz w:val="36"/>
          <w:szCs w:val="36"/>
          <w:lang w:val="en-US"/>
        </w:rPr>
      </w:pPr>
      <w:r w:rsidRPr="00003A6B">
        <w:rPr>
          <w:b/>
          <w:bCs/>
          <w:i/>
          <w:iCs w:val="0"/>
        </w:rPr>
        <w:t>Figure</w:t>
      </w:r>
      <w:r w:rsidR="00003A6B">
        <w:rPr>
          <w:b/>
          <w:bCs/>
          <w:i/>
          <w:iCs w:val="0"/>
        </w:rPr>
        <w:t>4</w:t>
      </w:r>
      <w:r w:rsidRPr="00003A6B">
        <w:rPr>
          <w:b/>
          <w:bCs/>
          <w:i/>
          <w:iCs w:val="0"/>
        </w:rPr>
        <w:t xml:space="preserve">.10 </w:t>
      </w:r>
      <w:r w:rsidRPr="00003A6B">
        <w:rPr>
          <w:rFonts w:cs="Times New Roman"/>
          <w:b/>
          <w:bCs/>
          <w:i/>
          <w:iCs w:val="0"/>
          <w:szCs w:val="24"/>
        </w:rPr>
        <w:t>Notification entity set</w:t>
      </w:r>
    </w:p>
    <w:p w14:paraId="18BD9A33" w14:textId="05F276C0" w:rsidR="003C6BC3" w:rsidRPr="00B96D2D" w:rsidRDefault="003C6BC3" w:rsidP="007A37D8">
      <w:pPr>
        <w:pStyle w:val="ListParagraph"/>
        <w:numPr>
          <w:ilvl w:val="0"/>
          <w:numId w:val="22"/>
        </w:numPr>
        <w:jc w:val="both"/>
        <w:rPr>
          <w:rFonts w:ascii="Times New Roman" w:hAnsi="Times New Roman" w:cs="Times New Roman"/>
          <w:b/>
          <w:bCs/>
          <w:sz w:val="32"/>
          <w:szCs w:val="32"/>
        </w:rPr>
      </w:pPr>
      <w:r w:rsidRPr="00B96D2D">
        <w:rPr>
          <w:rFonts w:ascii="Times New Roman" w:hAnsi="Times New Roman" w:cs="Times New Roman"/>
          <w:b/>
          <w:bCs/>
          <w:sz w:val="28"/>
          <w:szCs w:val="28"/>
        </w:rPr>
        <w:t>Report</w:t>
      </w:r>
    </w:p>
    <w:p w14:paraId="275CDE7C" w14:textId="40E79C27" w:rsidR="003C6BC3" w:rsidRDefault="003C6BC3" w:rsidP="000F7FCE">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Represents info about info</w:t>
      </w:r>
    </w:p>
    <w:p w14:paraId="0FA54043" w14:textId="77777777" w:rsidR="000F7FCE" w:rsidRPr="000F7FCE" w:rsidRDefault="000F7FCE" w:rsidP="000F7FCE">
      <w:pPr>
        <w:pStyle w:val="ListParagraph"/>
        <w:jc w:val="both"/>
        <w:rPr>
          <w:rFonts w:ascii="Times New Roman" w:hAnsi="Times New Roman" w:cs="Times New Roman"/>
          <w:sz w:val="24"/>
          <w:szCs w:val="24"/>
        </w:rPr>
      </w:pPr>
    </w:p>
    <w:p w14:paraId="0EF9CB2B" w14:textId="77777777" w:rsidR="003C6BC3" w:rsidRPr="00A6796F" w:rsidRDefault="003C6BC3"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Attributes</w:t>
      </w:r>
    </w:p>
    <w:p w14:paraId="692C5424" w14:textId="77777777" w:rsidR="003C6BC3" w:rsidRPr="00A6796F" w:rsidRDefault="003C6BC3" w:rsidP="00523988">
      <w:pPr>
        <w:pStyle w:val="ListParagraph"/>
        <w:ind w:left="1440"/>
        <w:jc w:val="both"/>
        <w:rPr>
          <w:rFonts w:ascii="Times New Roman" w:hAnsi="Times New Roman" w:cs="Times New Roman"/>
          <w:sz w:val="24"/>
          <w:szCs w:val="24"/>
        </w:rPr>
      </w:pPr>
    </w:p>
    <w:p w14:paraId="45A45424" w14:textId="77777777" w:rsidR="007C2DDB" w:rsidRPr="00A6796F" w:rsidRDefault="00087B6A" w:rsidP="00523988">
      <w:pPr>
        <w:pStyle w:val="ListParagraph"/>
        <w:numPr>
          <w:ilvl w:val="0"/>
          <w:numId w:val="9"/>
        </w:numPr>
        <w:ind w:left="144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Report_id</w:t>
      </w:r>
      <w:proofErr w:type="spellEnd"/>
      <w:r w:rsidRPr="00A6796F">
        <w:rPr>
          <w:rFonts w:ascii="Times New Roman" w:hAnsi="Times New Roman" w:cs="Times New Roman"/>
          <w:sz w:val="24"/>
          <w:szCs w:val="24"/>
        </w:rPr>
        <w:t xml:space="preserve"> [primary-key, int, simple, single-valued</w:t>
      </w:r>
      <w:r w:rsidR="007C2DDB" w:rsidRPr="00A6796F">
        <w:rPr>
          <w:rFonts w:ascii="Times New Roman" w:hAnsi="Times New Roman" w:cs="Times New Roman"/>
          <w:sz w:val="24"/>
          <w:szCs w:val="24"/>
        </w:rPr>
        <w:t>]</w:t>
      </w:r>
    </w:p>
    <w:p w14:paraId="6597B3FF" w14:textId="77777777" w:rsidR="000111E2" w:rsidRPr="00A6796F" w:rsidRDefault="007C2DDB" w:rsidP="00523988">
      <w:pPr>
        <w:pStyle w:val="ListParagraph"/>
        <w:numPr>
          <w:ilvl w:val="0"/>
          <w:numId w:val="9"/>
        </w:numPr>
        <w:ind w:left="1440"/>
        <w:jc w:val="both"/>
        <w:rPr>
          <w:rFonts w:ascii="Times New Roman" w:hAnsi="Times New Roman" w:cs="Times New Roman"/>
          <w:sz w:val="24"/>
          <w:szCs w:val="24"/>
        </w:rPr>
      </w:pPr>
      <w:r w:rsidRPr="00971070">
        <w:rPr>
          <w:rFonts w:ascii="Times New Roman" w:hAnsi="Times New Roman" w:cs="Times New Roman"/>
          <w:b/>
          <w:bCs/>
          <w:sz w:val="24"/>
          <w:szCs w:val="24"/>
        </w:rPr>
        <w:t>Reason [</w:t>
      </w:r>
      <w:r w:rsidR="000111E2" w:rsidRPr="00A6796F">
        <w:rPr>
          <w:rFonts w:ascii="Times New Roman" w:hAnsi="Times New Roman" w:cs="Times New Roman"/>
          <w:sz w:val="24"/>
          <w:szCs w:val="24"/>
        </w:rPr>
        <w:t>text, simple, single valued, not-null]</w:t>
      </w:r>
    </w:p>
    <w:p w14:paraId="6F94CBEF" w14:textId="77777777" w:rsidR="000D71BE" w:rsidRPr="00A6796F" w:rsidRDefault="005C5EB1" w:rsidP="00523988">
      <w:pPr>
        <w:pStyle w:val="ListParagraph"/>
        <w:numPr>
          <w:ilvl w:val="0"/>
          <w:numId w:val="9"/>
        </w:numPr>
        <w:ind w:left="144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simple, single-valued, </w:t>
      </w:r>
      <w:r w:rsidR="000D71BE" w:rsidRPr="00A6796F">
        <w:rPr>
          <w:rFonts w:ascii="Times New Roman" w:hAnsi="Times New Roman" w:cs="Times New Roman"/>
          <w:sz w:val="24"/>
          <w:szCs w:val="24"/>
        </w:rPr>
        <w:t>default – current timestamp]</w:t>
      </w:r>
    </w:p>
    <w:p w14:paraId="0BB01983" w14:textId="77777777" w:rsidR="004A7233" w:rsidRPr="00A6796F" w:rsidRDefault="000D71BE" w:rsidP="00523988">
      <w:pPr>
        <w:pStyle w:val="ListParagraph"/>
        <w:numPr>
          <w:ilvl w:val="0"/>
          <w:numId w:val="9"/>
        </w:numPr>
        <w:ind w:left="144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Report_status</w:t>
      </w:r>
      <w:proofErr w:type="spellEnd"/>
      <w:r w:rsidRPr="00A6796F">
        <w:rPr>
          <w:rFonts w:ascii="Times New Roman" w:hAnsi="Times New Roman" w:cs="Times New Roman"/>
          <w:sz w:val="24"/>
          <w:szCs w:val="24"/>
        </w:rPr>
        <w:t xml:space="preserve"> [ </w:t>
      </w:r>
      <w:proofErr w:type="spellStart"/>
      <w:r w:rsidRPr="00A6796F">
        <w:rPr>
          <w:rFonts w:ascii="Times New Roman" w:hAnsi="Times New Roman" w:cs="Times New Roman"/>
          <w:sz w:val="24"/>
          <w:szCs w:val="24"/>
        </w:rPr>
        <w:t>enum</w:t>
      </w:r>
      <w:proofErr w:type="spellEnd"/>
      <w:r w:rsidR="00467CF4" w:rsidRPr="00A6796F">
        <w:rPr>
          <w:rFonts w:ascii="Times New Roman" w:hAnsi="Times New Roman" w:cs="Times New Roman"/>
          <w:sz w:val="24"/>
          <w:szCs w:val="24"/>
        </w:rPr>
        <w:t xml:space="preserve"> (‘checked’, ‘not-checked’), simple, single-valued</w:t>
      </w:r>
      <w:r w:rsidR="008461FD" w:rsidRPr="00A6796F">
        <w:rPr>
          <w:rFonts w:ascii="Times New Roman" w:hAnsi="Times New Roman" w:cs="Times New Roman"/>
          <w:sz w:val="24"/>
          <w:szCs w:val="24"/>
        </w:rPr>
        <w:t>]</w:t>
      </w:r>
    </w:p>
    <w:p w14:paraId="644B4CFA" w14:textId="7372952F" w:rsidR="0050358C" w:rsidRPr="00A6796F" w:rsidRDefault="0050358C" w:rsidP="00523988">
      <w:pPr>
        <w:pStyle w:val="ListParagraph"/>
        <w:ind w:left="144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0DD232B0" wp14:editId="53EF3685">
            <wp:extent cx="2763520" cy="2362200"/>
            <wp:effectExtent l="0" t="0" r="0" b="0"/>
            <wp:docPr id="13196761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3520" cy="2362200"/>
                    </a:xfrm>
                    <a:prstGeom prst="rect">
                      <a:avLst/>
                    </a:prstGeom>
                    <a:noFill/>
                    <a:ln>
                      <a:noFill/>
                    </a:ln>
                  </pic:spPr>
                </pic:pic>
              </a:graphicData>
            </a:graphic>
          </wp:inline>
        </w:drawing>
      </w:r>
    </w:p>
    <w:p w14:paraId="009D6331" w14:textId="432B5CD1" w:rsidR="00C116F3" w:rsidRPr="00003A6B" w:rsidRDefault="00F05EA7" w:rsidP="000F7FCE">
      <w:pPr>
        <w:pStyle w:val="Caption"/>
        <w:rPr>
          <w:rFonts w:cs="Times New Roman"/>
          <w:b/>
          <w:bCs/>
          <w:i/>
          <w:iCs w:val="0"/>
          <w:szCs w:val="24"/>
        </w:rPr>
      </w:pPr>
      <w:r w:rsidRPr="00003A6B">
        <w:rPr>
          <w:b/>
          <w:bCs/>
          <w:i/>
          <w:iCs w:val="0"/>
        </w:rPr>
        <w:t xml:space="preserve">Figure </w:t>
      </w:r>
      <w:r w:rsidR="00003A6B" w:rsidRPr="00003A6B">
        <w:rPr>
          <w:b/>
          <w:bCs/>
          <w:i/>
          <w:iCs w:val="0"/>
        </w:rPr>
        <w:t>4</w:t>
      </w:r>
      <w:r w:rsidRPr="00003A6B">
        <w:rPr>
          <w:b/>
          <w:bCs/>
          <w:i/>
          <w:iCs w:val="0"/>
        </w:rPr>
        <w:t xml:space="preserve">.11 </w:t>
      </w:r>
      <w:r w:rsidRPr="00003A6B">
        <w:rPr>
          <w:rFonts w:cs="Times New Roman"/>
          <w:b/>
          <w:bCs/>
          <w:i/>
          <w:iCs w:val="0"/>
          <w:szCs w:val="24"/>
        </w:rPr>
        <w:t>Report entity set</w:t>
      </w:r>
    </w:p>
    <w:p w14:paraId="3F534633" w14:textId="77777777" w:rsidR="000F7FCE" w:rsidRPr="000F7FCE" w:rsidRDefault="000F7FCE" w:rsidP="000F7FCE">
      <w:pPr>
        <w:rPr>
          <w:lang w:val="en-US"/>
        </w:rPr>
      </w:pPr>
    </w:p>
    <w:p w14:paraId="5AE4BF11" w14:textId="77777777" w:rsidR="00C116F3" w:rsidRPr="007D10E8" w:rsidRDefault="00C116F3" w:rsidP="007A37D8">
      <w:pPr>
        <w:pStyle w:val="ListParagraph"/>
        <w:numPr>
          <w:ilvl w:val="0"/>
          <w:numId w:val="22"/>
        </w:numPr>
        <w:jc w:val="both"/>
        <w:rPr>
          <w:rFonts w:ascii="Times New Roman" w:hAnsi="Times New Roman" w:cs="Times New Roman"/>
          <w:b/>
          <w:bCs/>
          <w:sz w:val="28"/>
          <w:szCs w:val="28"/>
        </w:rPr>
      </w:pPr>
      <w:r w:rsidRPr="007D10E8">
        <w:rPr>
          <w:rFonts w:ascii="Times New Roman" w:hAnsi="Times New Roman" w:cs="Times New Roman"/>
          <w:b/>
          <w:bCs/>
          <w:sz w:val="28"/>
          <w:szCs w:val="28"/>
        </w:rPr>
        <w:t>Attachments</w:t>
      </w:r>
    </w:p>
    <w:p w14:paraId="423E1670" w14:textId="77777777" w:rsidR="00AC49DC" w:rsidRPr="00A6796F" w:rsidRDefault="00C116F3"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The entity allows us to store </w:t>
      </w:r>
      <w:r w:rsidR="00AC49DC" w:rsidRPr="00A6796F">
        <w:rPr>
          <w:rFonts w:ascii="Times New Roman" w:hAnsi="Times New Roman" w:cs="Times New Roman"/>
          <w:sz w:val="24"/>
          <w:szCs w:val="24"/>
        </w:rPr>
        <w:t xml:space="preserve">the info about the </w:t>
      </w:r>
      <w:proofErr w:type="spellStart"/>
      <w:r w:rsidR="00AC49DC" w:rsidRPr="00A6796F">
        <w:rPr>
          <w:rFonts w:ascii="Times New Roman" w:hAnsi="Times New Roman" w:cs="Times New Roman"/>
          <w:sz w:val="24"/>
          <w:szCs w:val="24"/>
        </w:rPr>
        <w:t>atttcahments</w:t>
      </w:r>
      <w:proofErr w:type="spellEnd"/>
      <w:r w:rsidR="00AC49DC" w:rsidRPr="00A6796F">
        <w:rPr>
          <w:rFonts w:ascii="Times New Roman" w:hAnsi="Times New Roman" w:cs="Times New Roman"/>
          <w:sz w:val="24"/>
          <w:szCs w:val="24"/>
        </w:rPr>
        <w:t>.</w:t>
      </w:r>
    </w:p>
    <w:p w14:paraId="1FA5F8EE" w14:textId="77777777" w:rsidR="00AC49DC" w:rsidRPr="00A6796F" w:rsidRDefault="00AC49DC" w:rsidP="007A37D8">
      <w:pPr>
        <w:pStyle w:val="ListParagraph"/>
        <w:jc w:val="both"/>
        <w:rPr>
          <w:rFonts w:ascii="Times New Roman" w:hAnsi="Times New Roman" w:cs="Times New Roman"/>
          <w:sz w:val="24"/>
          <w:szCs w:val="24"/>
        </w:rPr>
      </w:pPr>
    </w:p>
    <w:p w14:paraId="4DA0023A" w14:textId="77777777" w:rsidR="00AC49DC" w:rsidRPr="00A6796F" w:rsidRDefault="00AC49DC"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Attributes </w:t>
      </w:r>
    </w:p>
    <w:p w14:paraId="35CB79A1" w14:textId="77777777" w:rsidR="00AC49DC" w:rsidRPr="00A6796F" w:rsidRDefault="00AC49DC" w:rsidP="007A37D8">
      <w:pPr>
        <w:pStyle w:val="ListParagraph"/>
        <w:jc w:val="both"/>
        <w:rPr>
          <w:rFonts w:ascii="Times New Roman" w:hAnsi="Times New Roman" w:cs="Times New Roman"/>
          <w:sz w:val="24"/>
          <w:szCs w:val="24"/>
        </w:rPr>
      </w:pPr>
    </w:p>
    <w:p w14:paraId="62B4C1FF" w14:textId="77777777" w:rsidR="002D5ECC" w:rsidRPr="00A6796F" w:rsidRDefault="00AC49DC"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Attachment_id</w:t>
      </w:r>
      <w:proofErr w:type="spellEnd"/>
      <w:r w:rsidRPr="00A6796F">
        <w:rPr>
          <w:rFonts w:ascii="Times New Roman" w:hAnsi="Times New Roman" w:cs="Times New Roman"/>
          <w:sz w:val="24"/>
          <w:szCs w:val="24"/>
        </w:rPr>
        <w:t xml:space="preserve"> [</w:t>
      </w:r>
      <w:r w:rsidR="00300376" w:rsidRPr="00A6796F">
        <w:rPr>
          <w:rFonts w:ascii="Times New Roman" w:hAnsi="Times New Roman" w:cs="Times New Roman"/>
          <w:sz w:val="24"/>
          <w:szCs w:val="24"/>
        </w:rPr>
        <w:t>int, simple, single-valued, primary-key]</w:t>
      </w:r>
      <w:r w:rsidR="002D5ECC" w:rsidRPr="00A6796F">
        <w:rPr>
          <w:rFonts w:ascii="Times New Roman" w:hAnsi="Times New Roman" w:cs="Times New Roman"/>
          <w:sz w:val="24"/>
          <w:szCs w:val="24"/>
        </w:rPr>
        <w:t>: unique identifier for the attachment file.</w:t>
      </w:r>
    </w:p>
    <w:p w14:paraId="58122785" w14:textId="77777777" w:rsidR="00FA4423" w:rsidRPr="00A6796F" w:rsidRDefault="00506B99"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Attachment_URL</w:t>
      </w:r>
      <w:proofErr w:type="spellEnd"/>
      <w:r w:rsidRPr="00A6796F">
        <w:rPr>
          <w:rFonts w:ascii="Times New Roman" w:hAnsi="Times New Roman" w:cs="Times New Roman"/>
          <w:sz w:val="24"/>
          <w:szCs w:val="24"/>
        </w:rPr>
        <w:t xml:space="preserve"> [ varchar, simple, single-valued</w:t>
      </w:r>
      <w:r w:rsidR="00FA4423" w:rsidRPr="00A6796F">
        <w:rPr>
          <w:rFonts w:ascii="Times New Roman" w:hAnsi="Times New Roman" w:cs="Times New Roman"/>
          <w:sz w:val="24"/>
          <w:szCs w:val="24"/>
        </w:rPr>
        <w:t>]: path where attachment file stored.</w:t>
      </w:r>
    </w:p>
    <w:p w14:paraId="7491C31E" w14:textId="558971B1" w:rsidR="003B0FA2" w:rsidRPr="00A6796F" w:rsidRDefault="00FA4423" w:rsidP="00523988">
      <w:pPr>
        <w:pStyle w:val="ListParagraph"/>
        <w:numPr>
          <w:ilvl w:val="0"/>
          <w:numId w:val="9"/>
        </w:numPr>
        <w:ind w:left="1080"/>
        <w:jc w:val="both"/>
        <w:rPr>
          <w:rFonts w:ascii="Times New Roman" w:hAnsi="Times New Roman" w:cs="Times New Roman"/>
          <w:sz w:val="24"/>
          <w:szCs w:val="24"/>
        </w:rPr>
      </w:pPr>
      <w:r w:rsidRPr="00971070">
        <w:rPr>
          <w:rFonts w:ascii="Times New Roman" w:hAnsi="Times New Roman" w:cs="Times New Roman"/>
          <w:b/>
          <w:bCs/>
          <w:sz w:val="24"/>
          <w:szCs w:val="24"/>
        </w:rPr>
        <w:t>Attachment-type</w:t>
      </w:r>
      <w:r w:rsidRPr="00A6796F">
        <w:rPr>
          <w:rFonts w:ascii="Times New Roman" w:hAnsi="Times New Roman" w:cs="Times New Roman"/>
          <w:sz w:val="24"/>
          <w:szCs w:val="24"/>
        </w:rPr>
        <w:t xml:space="preserve"> [ </w:t>
      </w:r>
      <w:proofErr w:type="spellStart"/>
      <w:proofErr w:type="gramStart"/>
      <w:r w:rsidR="00A27233" w:rsidRPr="00A6796F">
        <w:rPr>
          <w:rFonts w:ascii="Times New Roman" w:hAnsi="Times New Roman" w:cs="Times New Roman"/>
          <w:sz w:val="24"/>
          <w:szCs w:val="24"/>
        </w:rPr>
        <w:t>enum</w:t>
      </w:r>
      <w:proofErr w:type="spellEnd"/>
      <w:r w:rsidR="00A27233" w:rsidRPr="00A6796F">
        <w:rPr>
          <w:rFonts w:ascii="Times New Roman" w:hAnsi="Times New Roman" w:cs="Times New Roman"/>
          <w:sz w:val="24"/>
          <w:szCs w:val="24"/>
        </w:rPr>
        <w:t>(</w:t>
      </w:r>
      <w:proofErr w:type="gramEnd"/>
      <w:r w:rsidR="00A27233" w:rsidRPr="00A6796F">
        <w:rPr>
          <w:rFonts w:ascii="Times New Roman" w:hAnsi="Times New Roman" w:cs="Times New Roman"/>
          <w:sz w:val="24"/>
          <w:szCs w:val="24"/>
        </w:rPr>
        <w:t>‘video’, ‘image’), simple, single-valued]</w:t>
      </w:r>
      <w:r w:rsidR="00912A6D" w:rsidRPr="00A6796F">
        <w:rPr>
          <w:rFonts w:ascii="Times New Roman" w:hAnsi="Times New Roman" w:cs="Times New Roman"/>
          <w:sz w:val="24"/>
          <w:szCs w:val="24"/>
        </w:rPr>
        <w:t>: type of attachment file</w:t>
      </w:r>
      <w:r w:rsidR="005C5EB1" w:rsidRPr="00A6796F">
        <w:rPr>
          <w:rFonts w:ascii="Times New Roman" w:hAnsi="Times New Roman" w:cs="Times New Roman"/>
          <w:sz w:val="24"/>
          <w:szCs w:val="24"/>
        </w:rPr>
        <w:t xml:space="preserve"> </w:t>
      </w:r>
      <w:r w:rsidR="00446B81" w:rsidRPr="00A6796F">
        <w:rPr>
          <w:rFonts w:ascii="Times New Roman" w:hAnsi="Times New Roman" w:cs="Times New Roman"/>
          <w:sz w:val="24"/>
          <w:szCs w:val="24"/>
        </w:rPr>
        <w:t xml:space="preserve"> </w:t>
      </w:r>
    </w:p>
    <w:p w14:paraId="3522748D" w14:textId="38634A94" w:rsidR="00846784" w:rsidRDefault="0050358C" w:rsidP="00523988">
      <w:pPr>
        <w:ind w:left="36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1EEF1554" wp14:editId="5430E7F5">
            <wp:extent cx="2895600" cy="2037080"/>
            <wp:effectExtent l="0" t="0" r="0" b="1270"/>
            <wp:docPr id="21403463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600" cy="2037080"/>
                    </a:xfrm>
                    <a:prstGeom prst="rect">
                      <a:avLst/>
                    </a:prstGeom>
                    <a:noFill/>
                    <a:ln>
                      <a:noFill/>
                    </a:ln>
                  </pic:spPr>
                </pic:pic>
              </a:graphicData>
            </a:graphic>
          </wp:inline>
        </w:drawing>
      </w:r>
    </w:p>
    <w:p w14:paraId="067842EC" w14:textId="6F1B8E84" w:rsidR="00F05EA7" w:rsidRPr="00003A6B" w:rsidRDefault="00F05EA7" w:rsidP="00F05EA7">
      <w:pPr>
        <w:pStyle w:val="Caption"/>
        <w:rPr>
          <w:rFonts w:cs="Times New Roman"/>
          <w:b/>
          <w:bCs/>
          <w:i/>
          <w:iCs w:val="0"/>
          <w:sz w:val="36"/>
          <w:szCs w:val="36"/>
          <w:lang w:val="en-US"/>
        </w:rPr>
      </w:pPr>
      <w:r w:rsidRPr="00003A6B">
        <w:rPr>
          <w:b/>
          <w:bCs/>
          <w:i/>
          <w:iCs w:val="0"/>
        </w:rPr>
        <w:t xml:space="preserve">Figure </w:t>
      </w:r>
      <w:r w:rsidR="00003A6B" w:rsidRPr="00003A6B">
        <w:rPr>
          <w:b/>
          <w:bCs/>
          <w:i/>
          <w:iCs w:val="0"/>
        </w:rPr>
        <w:t>4</w:t>
      </w:r>
      <w:r w:rsidRPr="00003A6B">
        <w:rPr>
          <w:b/>
          <w:bCs/>
          <w:i/>
          <w:iCs w:val="0"/>
        </w:rPr>
        <w:t xml:space="preserve">.12 </w:t>
      </w:r>
      <w:r w:rsidRPr="00003A6B">
        <w:rPr>
          <w:rFonts w:cs="Times New Roman"/>
          <w:b/>
          <w:bCs/>
          <w:i/>
          <w:iCs w:val="0"/>
          <w:szCs w:val="24"/>
        </w:rPr>
        <w:t>Attachment entity set</w:t>
      </w:r>
    </w:p>
    <w:p w14:paraId="177FEFFD" w14:textId="4345AAD4" w:rsidR="00971070" w:rsidRPr="00A6796F" w:rsidRDefault="00971070" w:rsidP="00523988">
      <w:pPr>
        <w:ind w:left="360"/>
        <w:jc w:val="both"/>
        <w:rPr>
          <w:rFonts w:ascii="Times New Roman" w:hAnsi="Times New Roman" w:cs="Times New Roman"/>
          <w:sz w:val="24"/>
          <w:szCs w:val="24"/>
        </w:rPr>
      </w:pPr>
    </w:p>
    <w:p w14:paraId="7988205B" w14:textId="41354C2C" w:rsidR="00846784" w:rsidRPr="007D10E8" w:rsidRDefault="00846784" w:rsidP="007A37D8">
      <w:pPr>
        <w:pStyle w:val="ListParagraph"/>
        <w:numPr>
          <w:ilvl w:val="0"/>
          <w:numId w:val="22"/>
        </w:numPr>
        <w:jc w:val="both"/>
        <w:rPr>
          <w:rFonts w:ascii="Times New Roman" w:hAnsi="Times New Roman" w:cs="Times New Roman"/>
          <w:b/>
          <w:bCs/>
          <w:sz w:val="28"/>
          <w:szCs w:val="28"/>
        </w:rPr>
      </w:pPr>
      <w:r w:rsidRPr="007D10E8">
        <w:rPr>
          <w:rFonts w:ascii="Times New Roman" w:hAnsi="Times New Roman" w:cs="Times New Roman"/>
          <w:b/>
          <w:bCs/>
          <w:sz w:val="28"/>
          <w:szCs w:val="28"/>
        </w:rPr>
        <w:t>Session</w:t>
      </w:r>
    </w:p>
    <w:p w14:paraId="6D6A1479" w14:textId="40ED4C15" w:rsidR="0081066E" w:rsidRPr="00A6796F" w:rsidRDefault="006C249C"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This entity store</w:t>
      </w:r>
      <w:r w:rsidR="0081066E" w:rsidRPr="00A6796F">
        <w:rPr>
          <w:rFonts w:ascii="Times New Roman" w:hAnsi="Times New Roman" w:cs="Times New Roman"/>
          <w:sz w:val="24"/>
          <w:szCs w:val="24"/>
        </w:rPr>
        <w:t>s</w:t>
      </w:r>
      <w:r w:rsidRPr="00A6796F">
        <w:rPr>
          <w:rFonts w:ascii="Times New Roman" w:hAnsi="Times New Roman" w:cs="Times New Roman"/>
          <w:sz w:val="24"/>
          <w:szCs w:val="24"/>
        </w:rPr>
        <w:t xml:space="preserve"> the session info </w:t>
      </w:r>
      <w:r w:rsidR="0081066E" w:rsidRPr="00A6796F">
        <w:rPr>
          <w:rFonts w:ascii="Times New Roman" w:hAnsi="Times New Roman" w:cs="Times New Roman"/>
          <w:sz w:val="24"/>
          <w:szCs w:val="24"/>
        </w:rPr>
        <w:t xml:space="preserve">of </w:t>
      </w:r>
      <w:r w:rsidRPr="00A6796F">
        <w:rPr>
          <w:rFonts w:ascii="Times New Roman" w:hAnsi="Times New Roman" w:cs="Times New Roman"/>
          <w:sz w:val="24"/>
          <w:szCs w:val="24"/>
        </w:rPr>
        <w:t>each</w:t>
      </w:r>
      <w:r w:rsidR="0081066E" w:rsidRPr="00A6796F">
        <w:rPr>
          <w:rFonts w:ascii="Times New Roman" w:hAnsi="Times New Roman" w:cs="Times New Roman"/>
          <w:sz w:val="24"/>
          <w:szCs w:val="24"/>
        </w:rPr>
        <w:t xml:space="preserve"> user.</w:t>
      </w:r>
    </w:p>
    <w:p w14:paraId="362EEAAA" w14:textId="77777777" w:rsidR="0081066E" w:rsidRPr="00A6796F" w:rsidRDefault="0081066E" w:rsidP="007A37D8">
      <w:pPr>
        <w:pStyle w:val="ListParagraph"/>
        <w:jc w:val="both"/>
        <w:rPr>
          <w:rFonts w:ascii="Times New Roman" w:hAnsi="Times New Roman" w:cs="Times New Roman"/>
          <w:sz w:val="24"/>
          <w:szCs w:val="24"/>
        </w:rPr>
      </w:pPr>
    </w:p>
    <w:p w14:paraId="133D8577" w14:textId="700EA145" w:rsidR="00846784" w:rsidRPr="00A6796F" w:rsidRDefault="006C249C" w:rsidP="007A37D8">
      <w:pPr>
        <w:pStyle w:val="ListParagraph"/>
        <w:jc w:val="both"/>
        <w:rPr>
          <w:rFonts w:ascii="Times New Roman" w:hAnsi="Times New Roman" w:cs="Times New Roman"/>
          <w:sz w:val="24"/>
          <w:szCs w:val="24"/>
        </w:rPr>
      </w:pPr>
      <w:r w:rsidRPr="00A6796F">
        <w:rPr>
          <w:rFonts w:ascii="Times New Roman" w:hAnsi="Times New Roman" w:cs="Times New Roman"/>
          <w:sz w:val="24"/>
          <w:szCs w:val="24"/>
        </w:rPr>
        <w:t xml:space="preserve"> </w:t>
      </w:r>
      <w:r w:rsidR="0081066E" w:rsidRPr="00A6796F">
        <w:rPr>
          <w:rFonts w:ascii="Times New Roman" w:hAnsi="Times New Roman" w:cs="Times New Roman"/>
          <w:sz w:val="24"/>
          <w:szCs w:val="24"/>
        </w:rPr>
        <w:t>Attributes</w:t>
      </w:r>
    </w:p>
    <w:p w14:paraId="3873B5C0" w14:textId="77777777" w:rsidR="0081066E" w:rsidRPr="00A6796F" w:rsidRDefault="0081066E" w:rsidP="007A37D8">
      <w:pPr>
        <w:pStyle w:val="ListParagraph"/>
        <w:jc w:val="both"/>
        <w:rPr>
          <w:rFonts w:ascii="Times New Roman" w:hAnsi="Times New Roman" w:cs="Times New Roman"/>
          <w:sz w:val="24"/>
          <w:szCs w:val="24"/>
        </w:rPr>
      </w:pPr>
    </w:p>
    <w:p w14:paraId="4C6E5F82" w14:textId="6F9DAA5C" w:rsidR="0081066E" w:rsidRPr="00A6796F" w:rsidRDefault="0081066E"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Session_id</w:t>
      </w:r>
      <w:proofErr w:type="spellEnd"/>
      <w:r w:rsidRPr="00A6796F">
        <w:rPr>
          <w:rFonts w:ascii="Times New Roman" w:hAnsi="Times New Roman" w:cs="Times New Roman"/>
          <w:sz w:val="24"/>
          <w:szCs w:val="24"/>
        </w:rPr>
        <w:t xml:space="preserve"> [</w:t>
      </w:r>
      <w:r w:rsidR="007222BC" w:rsidRPr="00A6796F">
        <w:rPr>
          <w:rFonts w:ascii="Times New Roman" w:hAnsi="Times New Roman" w:cs="Times New Roman"/>
          <w:sz w:val="24"/>
          <w:szCs w:val="24"/>
        </w:rPr>
        <w:t>varchar, primary-key, simple, single-valued</w:t>
      </w:r>
      <w:r w:rsidR="008725FB" w:rsidRPr="00A6796F">
        <w:rPr>
          <w:rFonts w:ascii="Times New Roman" w:hAnsi="Times New Roman" w:cs="Times New Roman"/>
          <w:sz w:val="24"/>
          <w:szCs w:val="24"/>
        </w:rPr>
        <w:t>]: unique identifier</w:t>
      </w:r>
      <w:r w:rsidR="00F05FE4" w:rsidRPr="00A6796F">
        <w:rPr>
          <w:rFonts w:ascii="Times New Roman" w:hAnsi="Times New Roman" w:cs="Times New Roman"/>
          <w:sz w:val="24"/>
          <w:szCs w:val="24"/>
        </w:rPr>
        <w:t>.</w:t>
      </w:r>
    </w:p>
    <w:p w14:paraId="4B110152" w14:textId="057E19A1" w:rsidR="00F05FE4" w:rsidRPr="00A6796F" w:rsidRDefault="00F05FE4"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Session_token</w:t>
      </w:r>
      <w:proofErr w:type="spellEnd"/>
      <w:r w:rsidRPr="00A6796F">
        <w:rPr>
          <w:rFonts w:ascii="Times New Roman" w:hAnsi="Times New Roman" w:cs="Times New Roman"/>
          <w:sz w:val="24"/>
          <w:szCs w:val="24"/>
        </w:rPr>
        <w:t xml:space="preserve"> [ varchar, simple, single-valued, </w:t>
      </w:r>
      <w:r w:rsidR="00EC2F22" w:rsidRPr="00A6796F">
        <w:rPr>
          <w:rFonts w:ascii="Times New Roman" w:hAnsi="Times New Roman" w:cs="Times New Roman"/>
          <w:sz w:val="24"/>
          <w:szCs w:val="24"/>
        </w:rPr>
        <w:t>not-null]: randomly generated token for session identif</w:t>
      </w:r>
      <w:r w:rsidR="00CC3376" w:rsidRPr="00A6796F">
        <w:rPr>
          <w:rFonts w:ascii="Times New Roman" w:hAnsi="Times New Roman" w:cs="Times New Roman"/>
          <w:sz w:val="24"/>
          <w:szCs w:val="24"/>
        </w:rPr>
        <w:t>ication.</w:t>
      </w:r>
    </w:p>
    <w:p w14:paraId="00B6C240" w14:textId="5BB85AE1" w:rsidR="00CC3376" w:rsidRPr="00A6796F" w:rsidRDefault="00CC3376" w:rsidP="00523988">
      <w:pPr>
        <w:pStyle w:val="ListParagraph"/>
        <w:numPr>
          <w:ilvl w:val="0"/>
          <w:numId w:val="9"/>
        </w:numPr>
        <w:ind w:left="1080"/>
        <w:jc w:val="both"/>
        <w:rPr>
          <w:rFonts w:ascii="Times New Roman" w:hAnsi="Times New Roman" w:cs="Times New Roman"/>
          <w:sz w:val="24"/>
          <w:szCs w:val="24"/>
        </w:rPr>
      </w:pPr>
      <w:proofErr w:type="spellStart"/>
      <w:r w:rsidRPr="00971070">
        <w:rPr>
          <w:rFonts w:ascii="Times New Roman" w:hAnsi="Times New Roman" w:cs="Times New Roman"/>
          <w:b/>
          <w:bCs/>
          <w:sz w:val="24"/>
          <w:szCs w:val="24"/>
        </w:rPr>
        <w:t>Created_at</w:t>
      </w:r>
      <w:proofErr w:type="spellEnd"/>
      <w:r w:rsidRPr="00A6796F">
        <w:rPr>
          <w:rFonts w:ascii="Times New Roman" w:hAnsi="Times New Roman" w:cs="Times New Roman"/>
          <w:sz w:val="24"/>
          <w:szCs w:val="24"/>
        </w:rPr>
        <w:t xml:space="preserve"> [timestamp, simple, single-valued, </w:t>
      </w:r>
      <w:r w:rsidR="00650B7E" w:rsidRPr="00A6796F">
        <w:rPr>
          <w:rFonts w:ascii="Times New Roman" w:hAnsi="Times New Roman" w:cs="Times New Roman"/>
          <w:sz w:val="24"/>
          <w:szCs w:val="24"/>
        </w:rPr>
        <w:t>default – current timestamp]: timestamp of session creation.</w:t>
      </w:r>
    </w:p>
    <w:p w14:paraId="5232D8DF" w14:textId="6767AD38" w:rsidR="0050358C" w:rsidRPr="00A6796F" w:rsidRDefault="0050358C" w:rsidP="00523988">
      <w:pPr>
        <w:pStyle w:val="ListParagraph"/>
        <w:ind w:left="1080"/>
        <w:jc w:val="both"/>
        <w:rPr>
          <w:rFonts w:ascii="Times New Roman" w:hAnsi="Times New Roman" w:cs="Times New Roman"/>
          <w:sz w:val="24"/>
          <w:szCs w:val="24"/>
        </w:rPr>
      </w:pPr>
      <w:r w:rsidRPr="00A6796F">
        <w:rPr>
          <w:rFonts w:ascii="Times New Roman" w:hAnsi="Times New Roman" w:cs="Times New Roman"/>
          <w:noProof/>
          <w:sz w:val="24"/>
          <w:szCs w:val="24"/>
        </w:rPr>
        <w:drawing>
          <wp:inline distT="0" distB="0" distL="0" distR="0" wp14:anchorId="5D8A1B3B" wp14:editId="2A60658A">
            <wp:extent cx="2551487" cy="1833880"/>
            <wp:effectExtent l="0" t="0" r="1270" b="0"/>
            <wp:docPr id="1324261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5178" cy="1850908"/>
                    </a:xfrm>
                    <a:prstGeom prst="rect">
                      <a:avLst/>
                    </a:prstGeom>
                    <a:noFill/>
                    <a:ln>
                      <a:noFill/>
                    </a:ln>
                  </pic:spPr>
                </pic:pic>
              </a:graphicData>
            </a:graphic>
          </wp:inline>
        </w:drawing>
      </w:r>
    </w:p>
    <w:p w14:paraId="09877CF7" w14:textId="57DF5067" w:rsidR="00F05EA7" w:rsidRPr="00003A6B" w:rsidRDefault="00F05EA7" w:rsidP="00F05EA7">
      <w:pPr>
        <w:pStyle w:val="Caption"/>
        <w:rPr>
          <w:rFonts w:cs="Times New Roman"/>
          <w:b/>
          <w:bCs/>
          <w:i/>
          <w:iCs w:val="0"/>
          <w:sz w:val="36"/>
          <w:szCs w:val="36"/>
          <w:lang w:val="en-US"/>
        </w:rPr>
      </w:pPr>
      <w:r w:rsidRPr="00003A6B">
        <w:rPr>
          <w:b/>
          <w:bCs/>
          <w:i/>
          <w:iCs w:val="0"/>
        </w:rPr>
        <w:t xml:space="preserve">Figure </w:t>
      </w:r>
      <w:r w:rsidR="00003A6B" w:rsidRPr="00003A6B">
        <w:rPr>
          <w:b/>
          <w:bCs/>
          <w:i/>
          <w:iCs w:val="0"/>
        </w:rPr>
        <w:t>4</w:t>
      </w:r>
      <w:r w:rsidRPr="00003A6B">
        <w:rPr>
          <w:b/>
          <w:bCs/>
          <w:i/>
          <w:iCs w:val="0"/>
        </w:rPr>
        <w:t xml:space="preserve">.13 </w:t>
      </w:r>
      <w:r w:rsidRPr="00003A6B">
        <w:rPr>
          <w:rFonts w:cs="Times New Roman"/>
          <w:b/>
          <w:bCs/>
          <w:i/>
          <w:iCs w:val="0"/>
          <w:szCs w:val="24"/>
        </w:rPr>
        <w:t>Session entity set</w:t>
      </w:r>
    </w:p>
    <w:p w14:paraId="63B1A472" w14:textId="77777777" w:rsidR="001340E6" w:rsidRPr="00A6796F" w:rsidRDefault="001340E6" w:rsidP="00523988">
      <w:pPr>
        <w:ind w:left="360"/>
        <w:jc w:val="both"/>
        <w:rPr>
          <w:rFonts w:ascii="Times New Roman" w:hAnsi="Times New Roman" w:cs="Times New Roman"/>
          <w:sz w:val="24"/>
          <w:szCs w:val="24"/>
        </w:rPr>
      </w:pPr>
    </w:p>
    <w:p w14:paraId="766056A3" w14:textId="0367E194" w:rsidR="00C25D53" w:rsidRPr="00B96D2D" w:rsidRDefault="00C25D53" w:rsidP="007A37D8">
      <w:pPr>
        <w:jc w:val="both"/>
        <w:rPr>
          <w:rFonts w:ascii="Times New Roman" w:hAnsi="Times New Roman" w:cs="Times New Roman"/>
          <w:sz w:val="20"/>
          <w:szCs w:val="20"/>
        </w:rPr>
      </w:pPr>
    </w:p>
    <w:p w14:paraId="6310785B" w14:textId="00C66E8B" w:rsidR="00C25D53" w:rsidRPr="00B96D2D" w:rsidRDefault="009328CC"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4.</w:t>
      </w:r>
      <w:r w:rsidR="002E7F17">
        <w:rPr>
          <w:rFonts w:ascii="Times New Roman" w:hAnsi="Times New Roman" w:cs="Times New Roman"/>
          <w:b/>
          <w:bCs/>
          <w:sz w:val="28"/>
          <w:szCs w:val="28"/>
        </w:rPr>
        <w:t>1</w:t>
      </w:r>
      <w:r w:rsidR="00604720" w:rsidRPr="00B96D2D">
        <w:rPr>
          <w:rFonts w:ascii="Times New Roman" w:hAnsi="Times New Roman" w:cs="Times New Roman"/>
          <w:b/>
          <w:bCs/>
          <w:sz w:val="28"/>
          <w:szCs w:val="28"/>
        </w:rPr>
        <w:t xml:space="preserve">.3. </w:t>
      </w:r>
      <w:r w:rsidR="00ED5428" w:rsidRPr="00B96D2D">
        <w:rPr>
          <w:rFonts w:ascii="Times New Roman" w:hAnsi="Times New Roman" w:cs="Times New Roman"/>
          <w:b/>
          <w:bCs/>
          <w:sz w:val="28"/>
          <w:szCs w:val="28"/>
        </w:rPr>
        <w:t>Relation</w:t>
      </w:r>
      <w:r w:rsidR="00EA72C3" w:rsidRPr="00B96D2D">
        <w:rPr>
          <w:rFonts w:ascii="Times New Roman" w:hAnsi="Times New Roman" w:cs="Times New Roman"/>
          <w:b/>
          <w:bCs/>
          <w:sz w:val="28"/>
          <w:szCs w:val="28"/>
        </w:rPr>
        <w:t>ship sets</w:t>
      </w:r>
    </w:p>
    <w:p w14:paraId="735EDD97" w14:textId="3DDE6B90" w:rsidR="000C0176" w:rsidRDefault="004B669C" w:rsidP="007A37D8">
      <w:pPr>
        <w:pStyle w:val="ListParagraph"/>
        <w:numPr>
          <w:ilvl w:val="0"/>
          <w:numId w:val="44"/>
        </w:numPr>
        <w:jc w:val="both"/>
        <w:rPr>
          <w:rFonts w:ascii="Times New Roman" w:hAnsi="Times New Roman" w:cs="Times New Roman"/>
          <w:sz w:val="28"/>
          <w:szCs w:val="28"/>
        </w:rPr>
      </w:pPr>
      <w:r w:rsidRPr="004B669C">
        <w:rPr>
          <w:rFonts w:ascii="Times New Roman" w:hAnsi="Times New Roman" w:cs="Times New Roman"/>
          <w:sz w:val="28"/>
          <w:szCs w:val="28"/>
        </w:rPr>
        <w:t>Relationship between user and student</w:t>
      </w:r>
    </w:p>
    <w:p w14:paraId="6C6DC8A8" w14:textId="54CD6EB6" w:rsidR="00D41E3B" w:rsidRDefault="00D41E3B" w:rsidP="007A37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1D2D2F" wp14:editId="4EED0F29">
            <wp:extent cx="4639235" cy="1828800"/>
            <wp:effectExtent l="0" t="0" r="9525" b="0"/>
            <wp:docPr id="14628526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2556" cy="1830109"/>
                    </a:xfrm>
                    <a:prstGeom prst="rect">
                      <a:avLst/>
                    </a:prstGeom>
                    <a:noFill/>
                    <a:ln>
                      <a:noFill/>
                    </a:ln>
                  </pic:spPr>
                </pic:pic>
              </a:graphicData>
            </a:graphic>
          </wp:inline>
        </w:drawing>
      </w:r>
    </w:p>
    <w:p w14:paraId="5F8C9076" w14:textId="32D87350" w:rsidR="00F05EA7" w:rsidRPr="00003A6B" w:rsidRDefault="00F05EA7" w:rsidP="00F05EA7">
      <w:pPr>
        <w:pStyle w:val="Caption"/>
        <w:rPr>
          <w:rFonts w:cs="Times New Roman"/>
          <w:b/>
          <w:bCs/>
          <w:i/>
          <w:iCs w:val="0"/>
          <w:szCs w:val="24"/>
          <w:lang w:val="en-US"/>
        </w:rPr>
      </w:pPr>
      <w:bookmarkStart w:id="6" w:name="_Toc148126538"/>
      <w:r w:rsidRPr="00003A6B">
        <w:rPr>
          <w:b/>
          <w:bCs/>
          <w:i/>
          <w:iCs w:val="0"/>
        </w:rPr>
        <w:t xml:space="preserve">Figure </w:t>
      </w:r>
      <w:r w:rsidR="00003A6B" w:rsidRPr="00003A6B">
        <w:rPr>
          <w:b/>
          <w:bCs/>
          <w:i/>
          <w:iCs w:val="0"/>
        </w:rPr>
        <w:t>4</w:t>
      </w:r>
      <w:r w:rsidRPr="00003A6B">
        <w:rPr>
          <w:b/>
          <w:bCs/>
          <w:i/>
          <w:iCs w:val="0"/>
        </w:rPr>
        <w:t>.14</w:t>
      </w:r>
      <w:r w:rsidRPr="00003A6B">
        <w:rPr>
          <w:rFonts w:cs="Times New Roman"/>
          <w:b/>
          <w:bCs/>
          <w:i/>
          <w:iCs w:val="0"/>
          <w:szCs w:val="24"/>
        </w:rPr>
        <w:t xml:space="preserve"> is a relationship set</w:t>
      </w:r>
      <w:bookmarkEnd w:id="6"/>
    </w:p>
    <w:p w14:paraId="721EF223" w14:textId="77777777" w:rsidR="00D201C5" w:rsidRDefault="00D201C5" w:rsidP="007A37D8">
      <w:pPr>
        <w:pStyle w:val="ListParagraph"/>
        <w:jc w:val="both"/>
        <w:rPr>
          <w:rFonts w:ascii="Times New Roman" w:hAnsi="Times New Roman" w:cs="Times New Roman"/>
          <w:sz w:val="28"/>
          <w:szCs w:val="28"/>
        </w:rPr>
      </w:pPr>
    </w:p>
    <w:p w14:paraId="395DF5A2" w14:textId="367E0DD6" w:rsidR="00D41E3B" w:rsidRDefault="00D41E3B"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user and post</w:t>
      </w:r>
    </w:p>
    <w:p w14:paraId="68840033" w14:textId="77777777" w:rsidR="00D201C5" w:rsidRDefault="00D201C5" w:rsidP="007A37D8">
      <w:pPr>
        <w:pStyle w:val="ListParagraph"/>
        <w:jc w:val="both"/>
        <w:rPr>
          <w:rFonts w:ascii="Times New Roman" w:hAnsi="Times New Roman" w:cs="Times New Roman"/>
          <w:sz w:val="28"/>
          <w:szCs w:val="28"/>
        </w:rPr>
      </w:pPr>
    </w:p>
    <w:p w14:paraId="02C014B0" w14:textId="0DF1FD90" w:rsidR="00102167" w:rsidRPr="00102167" w:rsidRDefault="00102167" w:rsidP="007A37D8">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User creates posts</w:t>
      </w:r>
    </w:p>
    <w:p w14:paraId="37B834D4" w14:textId="77777777" w:rsidR="005B2DBC" w:rsidRDefault="005B2DBC" w:rsidP="007A37D8">
      <w:pPr>
        <w:pStyle w:val="ListParagraph"/>
        <w:jc w:val="both"/>
        <w:rPr>
          <w:rFonts w:ascii="Times New Roman" w:hAnsi="Times New Roman" w:cs="Times New Roman"/>
          <w:sz w:val="28"/>
          <w:szCs w:val="28"/>
        </w:rPr>
      </w:pPr>
    </w:p>
    <w:p w14:paraId="4E505770" w14:textId="7B3745FD" w:rsidR="005B2DBC" w:rsidRDefault="005B2DBC" w:rsidP="007A37D8">
      <w:pPr>
        <w:pStyle w:val="ListParagraph"/>
        <w:jc w:val="both"/>
        <w:rPr>
          <w:rFonts w:ascii="Times New Roman" w:hAnsi="Times New Roman" w:cs="Times New Roman"/>
          <w:sz w:val="28"/>
          <w:szCs w:val="28"/>
        </w:rPr>
      </w:pPr>
      <w:r>
        <w:rPr>
          <w:rFonts w:ascii="Times New Roman" w:hAnsi="Times New Roman" w:cs="Times New Roman"/>
          <w:noProof/>
        </w:rPr>
        <w:drawing>
          <wp:inline distT="0" distB="0" distL="0" distR="0" wp14:anchorId="1285071B" wp14:editId="146E4498">
            <wp:extent cx="5723890" cy="515620"/>
            <wp:effectExtent l="0" t="0" r="0" b="0"/>
            <wp:docPr id="1944918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515620"/>
                    </a:xfrm>
                    <a:prstGeom prst="rect">
                      <a:avLst/>
                    </a:prstGeom>
                    <a:noFill/>
                    <a:ln>
                      <a:noFill/>
                    </a:ln>
                  </pic:spPr>
                </pic:pic>
              </a:graphicData>
            </a:graphic>
          </wp:inline>
        </w:drawing>
      </w:r>
    </w:p>
    <w:p w14:paraId="032C0810" w14:textId="77777777" w:rsidR="00D201C5" w:rsidRDefault="00D201C5" w:rsidP="007A37D8">
      <w:pPr>
        <w:pStyle w:val="ListParagraph"/>
        <w:jc w:val="both"/>
        <w:rPr>
          <w:rFonts w:ascii="Times New Roman" w:hAnsi="Times New Roman" w:cs="Times New Roman"/>
          <w:sz w:val="28"/>
          <w:szCs w:val="28"/>
        </w:rPr>
      </w:pPr>
    </w:p>
    <w:p w14:paraId="22969EA6" w14:textId="77777777" w:rsidR="00D201C5" w:rsidRPr="00003A6B" w:rsidRDefault="00D201C5" w:rsidP="007A37D8">
      <w:pPr>
        <w:pStyle w:val="ListParagraph"/>
        <w:jc w:val="both"/>
        <w:rPr>
          <w:rFonts w:ascii="Times New Roman" w:hAnsi="Times New Roman" w:cs="Times New Roman"/>
          <w:b/>
          <w:bCs/>
          <w:i/>
          <w:sz w:val="28"/>
          <w:szCs w:val="28"/>
        </w:rPr>
      </w:pPr>
    </w:p>
    <w:p w14:paraId="458604AE" w14:textId="29E38C4E"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.15</w:t>
      </w:r>
      <w:r w:rsidRPr="00003A6B">
        <w:rPr>
          <w:rFonts w:cs="Times New Roman"/>
          <w:b/>
          <w:bCs/>
          <w:i/>
          <w:iCs w:val="0"/>
          <w:szCs w:val="24"/>
        </w:rPr>
        <w:t xml:space="preserve"> creates relationship set</w:t>
      </w:r>
    </w:p>
    <w:p w14:paraId="4B00C301" w14:textId="77777777" w:rsidR="00D201C5" w:rsidRPr="00003A6B" w:rsidRDefault="00D201C5" w:rsidP="007A37D8">
      <w:pPr>
        <w:pStyle w:val="ListParagraph"/>
        <w:jc w:val="both"/>
        <w:rPr>
          <w:rFonts w:ascii="Times New Roman" w:hAnsi="Times New Roman" w:cs="Times New Roman"/>
          <w:b/>
          <w:bCs/>
          <w:i/>
          <w:sz w:val="28"/>
          <w:szCs w:val="28"/>
        </w:rPr>
      </w:pPr>
    </w:p>
    <w:p w14:paraId="5006F8E9" w14:textId="77777777" w:rsidR="00D201C5" w:rsidRDefault="00D201C5" w:rsidP="007A37D8">
      <w:pPr>
        <w:pStyle w:val="ListParagraph"/>
        <w:jc w:val="both"/>
        <w:rPr>
          <w:rFonts w:ascii="Times New Roman" w:hAnsi="Times New Roman" w:cs="Times New Roman"/>
          <w:sz w:val="28"/>
          <w:szCs w:val="28"/>
        </w:rPr>
      </w:pPr>
    </w:p>
    <w:p w14:paraId="18302F8B" w14:textId="77777777" w:rsidR="00D201C5" w:rsidRDefault="00D201C5" w:rsidP="007A37D8">
      <w:pPr>
        <w:pStyle w:val="ListParagraph"/>
        <w:jc w:val="both"/>
        <w:rPr>
          <w:rFonts w:ascii="Times New Roman" w:hAnsi="Times New Roman" w:cs="Times New Roman"/>
          <w:sz w:val="28"/>
          <w:szCs w:val="28"/>
        </w:rPr>
      </w:pPr>
    </w:p>
    <w:p w14:paraId="12F363B9" w14:textId="6BA69ECB" w:rsidR="005B2DBC" w:rsidRDefault="006765D6" w:rsidP="007A37D8">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User likes post</w:t>
      </w:r>
    </w:p>
    <w:p w14:paraId="1BE3A6D0" w14:textId="3C2C16F9" w:rsidR="006765D6" w:rsidRDefault="006765D6" w:rsidP="007A37D8">
      <w:pPr>
        <w:pStyle w:val="ListParagraph"/>
        <w:ind w:left="1440"/>
        <w:jc w:val="both"/>
        <w:rPr>
          <w:rFonts w:ascii="Times New Roman" w:hAnsi="Times New Roman" w:cs="Times New Roman"/>
          <w:sz w:val="28"/>
          <w:szCs w:val="28"/>
        </w:rPr>
      </w:pPr>
      <w:r>
        <w:rPr>
          <w:rFonts w:ascii="Times New Roman" w:hAnsi="Times New Roman" w:cs="Times New Roman"/>
          <w:noProof/>
        </w:rPr>
        <w:drawing>
          <wp:inline distT="0" distB="0" distL="0" distR="0" wp14:anchorId="027A169E" wp14:editId="26C4A8EE">
            <wp:extent cx="4607859" cy="1367431"/>
            <wp:effectExtent l="0" t="0" r="2540" b="4445"/>
            <wp:docPr id="6703502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329" cy="1374099"/>
                    </a:xfrm>
                    <a:prstGeom prst="rect">
                      <a:avLst/>
                    </a:prstGeom>
                    <a:noFill/>
                    <a:ln>
                      <a:noFill/>
                    </a:ln>
                  </pic:spPr>
                </pic:pic>
              </a:graphicData>
            </a:graphic>
          </wp:inline>
        </w:drawing>
      </w:r>
    </w:p>
    <w:p w14:paraId="30930F5B" w14:textId="6C3F8C5F"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Pr>
          <w:b/>
          <w:bCs/>
          <w:i/>
          <w:iCs w:val="0"/>
        </w:rPr>
        <w:t>4</w:t>
      </w:r>
      <w:r w:rsidRPr="00003A6B">
        <w:rPr>
          <w:b/>
          <w:bCs/>
          <w:i/>
          <w:iCs w:val="0"/>
        </w:rPr>
        <w:t>.16</w:t>
      </w:r>
      <w:r w:rsidRPr="00003A6B">
        <w:rPr>
          <w:rFonts w:cs="Times New Roman"/>
          <w:b/>
          <w:bCs/>
          <w:i/>
          <w:iCs w:val="0"/>
          <w:szCs w:val="24"/>
        </w:rPr>
        <w:t xml:space="preserve"> likes relationship set</w:t>
      </w:r>
    </w:p>
    <w:p w14:paraId="165EA12D" w14:textId="77777777" w:rsidR="00D201C5" w:rsidRDefault="00D201C5" w:rsidP="007A37D8">
      <w:pPr>
        <w:pStyle w:val="ListParagraph"/>
        <w:ind w:left="1440"/>
        <w:jc w:val="both"/>
        <w:rPr>
          <w:rFonts w:ascii="Times New Roman" w:hAnsi="Times New Roman" w:cs="Times New Roman"/>
          <w:sz w:val="28"/>
          <w:szCs w:val="28"/>
        </w:rPr>
      </w:pPr>
    </w:p>
    <w:p w14:paraId="23454B3F" w14:textId="5668EE24" w:rsidR="006765D6" w:rsidRDefault="00771716"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user and comments</w:t>
      </w:r>
    </w:p>
    <w:p w14:paraId="053BDE8A" w14:textId="77777777" w:rsidR="00D201C5" w:rsidRDefault="00D201C5" w:rsidP="007A37D8">
      <w:pPr>
        <w:pStyle w:val="ListParagraph"/>
        <w:jc w:val="both"/>
        <w:rPr>
          <w:rFonts w:ascii="Times New Roman" w:hAnsi="Times New Roman" w:cs="Times New Roman"/>
          <w:sz w:val="28"/>
          <w:szCs w:val="28"/>
        </w:rPr>
      </w:pPr>
    </w:p>
    <w:p w14:paraId="72B75C3C" w14:textId="77777777" w:rsidR="00771716" w:rsidRDefault="00771716" w:rsidP="007A37D8">
      <w:pPr>
        <w:pStyle w:val="ListParagraph"/>
        <w:jc w:val="both"/>
        <w:rPr>
          <w:rFonts w:ascii="Times New Roman" w:hAnsi="Times New Roman" w:cs="Times New Roman"/>
          <w:sz w:val="28"/>
          <w:szCs w:val="28"/>
        </w:rPr>
      </w:pPr>
    </w:p>
    <w:p w14:paraId="68BF9371" w14:textId="56D190D7" w:rsidR="00771716" w:rsidRDefault="00771716" w:rsidP="007A37D8">
      <w:pPr>
        <w:pStyle w:val="ListParagraph"/>
        <w:jc w:val="both"/>
        <w:rPr>
          <w:rFonts w:ascii="Times New Roman" w:hAnsi="Times New Roman" w:cs="Times New Roman"/>
          <w:sz w:val="28"/>
          <w:szCs w:val="28"/>
        </w:rPr>
      </w:pPr>
      <w:r>
        <w:rPr>
          <w:rFonts w:ascii="Times New Roman" w:hAnsi="Times New Roman" w:cs="Times New Roman"/>
          <w:noProof/>
        </w:rPr>
        <w:drawing>
          <wp:inline distT="0" distB="0" distL="0" distR="0" wp14:anchorId="40AE7713" wp14:editId="001AEE1F">
            <wp:extent cx="5723890" cy="515620"/>
            <wp:effectExtent l="0" t="0" r="0" b="0"/>
            <wp:docPr id="18358041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890" cy="515620"/>
                    </a:xfrm>
                    <a:prstGeom prst="rect">
                      <a:avLst/>
                    </a:prstGeom>
                    <a:noFill/>
                    <a:ln>
                      <a:noFill/>
                    </a:ln>
                  </pic:spPr>
                </pic:pic>
              </a:graphicData>
            </a:graphic>
          </wp:inline>
        </w:drawing>
      </w:r>
    </w:p>
    <w:p w14:paraId="635B7E3D" w14:textId="5AB49C1F"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Pr>
          <w:b/>
          <w:bCs/>
          <w:i/>
          <w:iCs w:val="0"/>
        </w:rPr>
        <w:t>4</w:t>
      </w:r>
      <w:r w:rsidRPr="00003A6B">
        <w:rPr>
          <w:b/>
          <w:bCs/>
          <w:i/>
          <w:iCs w:val="0"/>
        </w:rPr>
        <w:t>.17</w:t>
      </w:r>
      <w:r w:rsidRPr="00003A6B">
        <w:rPr>
          <w:rFonts w:cs="Times New Roman"/>
          <w:b/>
          <w:bCs/>
          <w:i/>
          <w:iCs w:val="0"/>
          <w:szCs w:val="24"/>
        </w:rPr>
        <w:t xml:space="preserve"> creates relationship set</w:t>
      </w:r>
    </w:p>
    <w:p w14:paraId="63FD3A5A" w14:textId="77777777" w:rsidR="00D201C5" w:rsidRDefault="00D201C5" w:rsidP="007A37D8">
      <w:pPr>
        <w:pStyle w:val="ListParagraph"/>
        <w:jc w:val="both"/>
        <w:rPr>
          <w:rFonts w:ascii="Times New Roman" w:hAnsi="Times New Roman" w:cs="Times New Roman"/>
          <w:sz w:val="28"/>
          <w:szCs w:val="28"/>
        </w:rPr>
      </w:pPr>
    </w:p>
    <w:p w14:paraId="4873ACD6" w14:textId="70D71950" w:rsidR="00771716" w:rsidRDefault="00771716"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post and comment</w:t>
      </w:r>
    </w:p>
    <w:p w14:paraId="1AC742AA" w14:textId="77777777" w:rsidR="00D201C5" w:rsidRDefault="00D201C5" w:rsidP="007A37D8">
      <w:pPr>
        <w:pStyle w:val="ListParagraph"/>
        <w:jc w:val="both"/>
        <w:rPr>
          <w:rFonts w:ascii="Times New Roman" w:hAnsi="Times New Roman" w:cs="Times New Roman"/>
          <w:sz w:val="28"/>
          <w:szCs w:val="28"/>
        </w:rPr>
      </w:pPr>
    </w:p>
    <w:p w14:paraId="31C0BE1D" w14:textId="1BA02EEC" w:rsidR="00771716" w:rsidRDefault="00771716" w:rsidP="007A37D8">
      <w:pPr>
        <w:ind w:left="360"/>
        <w:jc w:val="both"/>
        <w:rPr>
          <w:rFonts w:ascii="Times New Roman" w:hAnsi="Times New Roman" w:cs="Times New Roman"/>
          <w:sz w:val="28"/>
          <w:szCs w:val="28"/>
        </w:rPr>
      </w:pPr>
      <w:r>
        <w:rPr>
          <w:rFonts w:ascii="Times New Roman" w:hAnsi="Times New Roman" w:cs="Times New Roman"/>
          <w:noProof/>
        </w:rPr>
        <w:drawing>
          <wp:inline distT="0" distB="0" distL="0" distR="0" wp14:anchorId="6B34DBE3" wp14:editId="65E49098">
            <wp:extent cx="5723890" cy="515620"/>
            <wp:effectExtent l="0" t="0" r="0" b="0"/>
            <wp:docPr id="162195613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890" cy="515620"/>
                    </a:xfrm>
                    <a:prstGeom prst="rect">
                      <a:avLst/>
                    </a:prstGeom>
                    <a:noFill/>
                    <a:ln>
                      <a:noFill/>
                    </a:ln>
                  </pic:spPr>
                </pic:pic>
              </a:graphicData>
            </a:graphic>
          </wp:inline>
        </w:drawing>
      </w:r>
    </w:p>
    <w:p w14:paraId="1CC5B792" w14:textId="7D5169D4"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.18</w:t>
      </w:r>
      <w:r w:rsidRPr="00003A6B">
        <w:rPr>
          <w:rFonts w:cs="Times New Roman"/>
          <w:b/>
          <w:bCs/>
          <w:i/>
          <w:iCs w:val="0"/>
          <w:szCs w:val="24"/>
        </w:rPr>
        <w:t xml:space="preserve"> has relationship set</w:t>
      </w:r>
    </w:p>
    <w:p w14:paraId="5A558B91" w14:textId="77777777" w:rsidR="00D201C5" w:rsidRDefault="00D201C5" w:rsidP="007A37D8">
      <w:pPr>
        <w:ind w:left="360"/>
        <w:jc w:val="both"/>
        <w:rPr>
          <w:rFonts w:ascii="Times New Roman" w:hAnsi="Times New Roman" w:cs="Times New Roman"/>
          <w:sz w:val="28"/>
          <w:szCs w:val="28"/>
        </w:rPr>
      </w:pPr>
    </w:p>
    <w:p w14:paraId="7C0F5B3E" w14:textId="24967B7F" w:rsidR="00771716" w:rsidRDefault="00771716"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user and message</w:t>
      </w:r>
    </w:p>
    <w:p w14:paraId="6711CB57" w14:textId="77777777" w:rsidR="00D201C5" w:rsidRDefault="00D201C5" w:rsidP="007A37D8">
      <w:pPr>
        <w:pStyle w:val="ListParagraph"/>
        <w:jc w:val="both"/>
        <w:rPr>
          <w:rFonts w:ascii="Times New Roman" w:hAnsi="Times New Roman" w:cs="Times New Roman"/>
          <w:sz w:val="28"/>
          <w:szCs w:val="28"/>
        </w:rPr>
      </w:pPr>
    </w:p>
    <w:p w14:paraId="1F71099D" w14:textId="77777777" w:rsidR="00771716" w:rsidRDefault="00771716" w:rsidP="007A37D8">
      <w:pPr>
        <w:pStyle w:val="ListParagraph"/>
        <w:jc w:val="both"/>
        <w:rPr>
          <w:rFonts w:ascii="Times New Roman" w:hAnsi="Times New Roman" w:cs="Times New Roman"/>
          <w:sz w:val="28"/>
          <w:szCs w:val="28"/>
        </w:rPr>
      </w:pPr>
    </w:p>
    <w:p w14:paraId="5EB1978A" w14:textId="5E0F6C90" w:rsidR="00771716" w:rsidRDefault="00771716" w:rsidP="007A37D8">
      <w:pPr>
        <w:pStyle w:val="ListParagraph"/>
        <w:jc w:val="both"/>
        <w:rPr>
          <w:rFonts w:ascii="Times New Roman" w:hAnsi="Times New Roman" w:cs="Times New Roman"/>
          <w:sz w:val="28"/>
          <w:szCs w:val="28"/>
        </w:rPr>
      </w:pPr>
      <w:r>
        <w:rPr>
          <w:rFonts w:ascii="Times New Roman" w:hAnsi="Times New Roman" w:cs="Times New Roman"/>
          <w:noProof/>
        </w:rPr>
        <w:drawing>
          <wp:inline distT="0" distB="0" distL="0" distR="0" wp14:anchorId="10C4AB94" wp14:editId="63F70961">
            <wp:extent cx="5728335" cy="1635760"/>
            <wp:effectExtent l="0" t="0" r="5715" b="2540"/>
            <wp:docPr id="19662735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335" cy="1635760"/>
                    </a:xfrm>
                    <a:prstGeom prst="rect">
                      <a:avLst/>
                    </a:prstGeom>
                    <a:noFill/>
                    <a:ln>
                      <a:noFill/>
                    </a:ln>
                  </pic:spPr>
                </pic:pic>
              </a:graphicData>
            </a:graphic>
          </wp:inline>
        </w:drawing>
      </w:r>
    </w:p>
    <w:p w14:paraId="5441D0B8" w14:textId="77777777" w:rsidR="00D201C5" w:rsidRPr="00003A6B" w:rsidRDefault="00D201C5" w:rsidP="007A37D8">
      <w:pPr>
        <w:pStyle w:val="ListParagraph"/>
        <w:jc w:val="both"/>
        <w:rPr>
          <w:rFonts w:ascii="Times New Roman" w:hAnsi="Times New Roman" w:cs="Times New Roman"/>
          <w:b/>
          <w:bCs/>
          <w:i/>
          <w:sz w:val="28"/>
          <w:szCs w:val="28"/>
        </w:rPr>
      </w:pPr>
    </w:p>
    <w:p w14:paraId="118838BF" w14:textId="74C8265E"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.19</w:t>
      </w:r>
      <w:r w:rsidRPr="00003A6B">
        <w:rPr>
          <w:rFonts w:cs="Times New Roman"/>
          <w:b/>
          <w:bCs/>
          <w:i/>
          <w:iCs w:val="0"/>
          <w:szCs w:val="24"/>
        </w:rPr>
        <w:t xml:space="preserve"> receives and send relationship set</w:t>
      </w:r>
    </w:p>
    <w:p w14:paraId="2215C5AB" w14:textId="77777777" w:rsidR="00771716" w:rsidRDefault="00771716" w:rsidP="007A37D8">
      <w:pPr>
        <w:jc w:val="both"/>
        <w:rPr>
          <w:rFonts w:ascii="Times New Roman" w:hAnsi="Times New Roman" w:cs="Times New Roman"/>
          <w:sz w:val="28"/>
          <w:szCs w:val="28"/>
        </w:rPr>
      </w:pPr>
    </w:p>
    <w:p w14:paraId="0AB7939A" w14:textId="316AF68C" w:rsidR="007317A1" w:rsidRDefault="00771716"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 xml:space="preserve">Relationship between </w:t>
      </w:r>
      <w:r w:rsidR="007317A1">
        <w:rPr>
          <w:rFonts w:ascii="Times New Roman" w:hAnsi="Times New Roman" w:cs="Times New Roman"/>
          <w:sz w:val="28"/>
          <w:szCs w:val="28"/>
        </w:rPr>
        <w:t>message and attachment</w:t>
      </w:r>
    </w:p>
    <w:p w14:paraId="470A96A9" w14:textId="77777777" w:rsidR="00D201C5" w:rsidRPr="00D201C5" w:rsidRDefault="00D201C5" w:rsidP="007A37D8">
      <w:pPr>
        <w:pStyle w:val="ListParagraph"/>
        <w:jc w:val="both"/>
        <w:rPr>
          <w:rFonts w:ascii="Times New Roman" w:hAnsi="Times New Roman" w:cs="Times New Roman"/>
          <w:sz w:val="28"/>
          <w:szCs w:val="28"/>
        </w:rPr>
      </w:pPr>
    </w:p>
    <w:p w14:paraId="476C661F" w14:textId="5A15848A" w:rsidR="00771716" w:rsidRDefault="007317A1" w:rsidP="007A37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8A79CE" wp14:editId="2C477042">
            <wp:extent cx="4424082" cy="1142189"/>
            <wp:effectExtent l="0" t="0" r="0" b="1270"/>
            <wp:docPr id="11222050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2798" cy="1147021"/>
                    </a:xfrm>
                    <a:prstGeom prst="rect">
                      <a:avLst/>
                    </a:prstGeom>
                    <a:noFill/>
                    <a:ln>
                      <a:noFill/>
                    </a:ln>
                  </pic:spPr>
                </pic:pic>
              </a:graphicData>
            </a:graphic>
          </wp:inline>
        </w:drawing>
      </w:r>
    </w:p>
    <w:p w14:paraId="32E98BCB" w14:textId="47E7C856"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.20</w:t>
      </w:r>
      <w:r w:rsidRPr="00003A6B">
        <w:rPr>
          <w:rFonts w:cs="Times New Roman"/>
          <w:b/>
          <w:bCs/>
          <w:i/>
          <w:iCs w:val="0"/>
          <w:szCs w:val="24"/>
        </w:rPr>
        <w:t xml:space="preserve"> have relationship set</w:t>
      </w:r>
    </w:p>
    <w:p w14:paraId="25BE2250" w14:textId="77777777" w:rsidR="00D201C5" w:rsidRDefault="00D201C5" w:rsidP="007A37D8">
      <w:pPr>
        <w:pStyle w:val="ListParagraph"/>
        <w:jc w:val="both"/>
        <w:rPr>
          <w:rFonts w:ascii="Times New Roman" w:hAnsi="Times New Roman" w:cs="Times New Roman"/>
          <w:sz w:val="28"/>
          <w:szCs w:val="28"/>
        </w:rPr>
      </w:pPr>
    </w:p>
    <w:p w14:paraId="61FE6149" w14:textId="007ED701" w:rsidR="005B2DBC" w:rsidRDefault="004242D6"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user and group</w:t>
      </w:r>
    </w:p>
    <w:p w14:paraId="01BAE6D6" w14:textId="77777777" w:rsidR="00D201C5" w:rsidRDefault="00D201C5" w:rsidP="007A37D8">
      <w:pPr>
        <w:pStyle w:val="ListParagraph"/>
        <w:jc w:val="both"/>
        <w:rPr>
          <w:rFonts w:ascii="Times New Roman" w:hAnsi="Times New Roman" w:cs="Times New Roman"/>
          <w:sz w:val="28"/>
          <w:szCs w:val="28"/>
        </w:rPr>
      </w:pPr>
    </w:p>
    <w:p w14:paraId="0FC54EEF" w14:textId="5FE7AD4A" w:rsidR="0026259B" w:rsidRDefault="0026259B" w:rsidP="007A37D8">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User creates group</w:t>
      </w:r>
    </w:p>
    <w:p w14:paraId="11291CC3" w14:textId="77777777" w:rsidR="00D201C5" w:rsidRDefault="00D201C5" w:rsidP="007A37D8">
      <w:pPr>
        <w:pStyle w:val="ListParagraph"/>
        <w:ind w:left="1440"/>
        <w:jc w:val="both"/>
        <w:rPr>
          <w:rFonts w:ascii="Times New Roman" w:hAnsi="Times New Roman" w:cs="Times New Roman"/>
          <w:sz w:val="28"/>
          <w:szCs w:val="28"/>
        </w:rPr>
      </w:pPr>
    </w:p>
    <w:p w14:paraId="6C1A645E" w14:textId="4B895465" w:rsidR="0026259B" w:rsidRDefault="0026259B" w:rsidP="007A37D8">
      <w:pPr>
        <w:pStyle w:val="ListParagraph"/>
        <w:ind w:left="1440"/>
        <w:jc w:val="both"/>
        <w:rPr>
          <w:rFonts w:ascii="Times New Roman" w:hAnsi="Times New Roman" w:cs="Times New Roman"/>
          <w:sz w:val="28"/>
          <w:szCs w:val="28"/>
        </w:rPr>
      </w:pPr>
      <w:r>
        <w:rPr>
          <w:rFonts w:ascii="Times New Roman" w:hAnsi="Times New Roman" w:cs="Times New Roman"/>
          <w:noProof/>
        </w:rPr>
        <w:drawing>
          <wp:inline distT="0" distB="0" distL="0" distR="0" wp14:anchorId="6E779668" wp14:editId="63C7B8FF">
            <wp:extent cx="5257800" cy="1353820"/>
            <wp:effectExtent l="0" t="0" r="0" b="0"/>
            <wp:docPr id="176888136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1353820"/>
                    </a:xfrm>
                    <a:prstGeom prst="rect">
                      <a:avLst/>
                    </a:prstGeom>
                    <a:noFill/>
                    <a:ln>
                      <a:noFill/>
                    </a:ln>
                  </pic:spPr>
                </pic:pic>
              </a:graphicData>
            </a:graphic>
          </wp:inline>
        </w:drawing>
      </w:r>
    </w:p>
    <w:p w14:paraId="7B8E9121" w14:textId="7CB96045" w:rsidR="00F05EA7" w:rsidRPr="00003A6B" w:rsidRDefault="00F05EA7" w:rsidP="00F05EA7">
      <w:pPr>
        <w:pStyle w:val="Caption"/>
        <w:rPr>
          <w:rFonts w:cs="Times New Roman"/>
          <w:b/>
          <w:bCs/>
          <w:i/>
          <w:iCs w:val="0"/>
          <w:szCs w:val="24"/>
          <w:lang w:val="en-US"/>
        </w:rPr>
      </w:pPr>
      <w:r w:rsidRPr="00003A6B">
        <w:rPr>
          <w:b/>
          <w:bCs/>
          <w:i/>
          <w:iCs w:val="0"/>
        </w:rPr>
        <w:t>Figure</w:t>
      </w:r>
      <w:r w:rsidR="00003A6B" w:rsidRPr="00003A6B">
        <w:rPr>
          <w:b/>
          <w:bCs/>
          <w:i/>
          <w:iCs w:val="0"/>
        </w:rPr>
        <w:t>4</w:t>
      </w:r>
      <w:r w:rsidRPr="00003A6B">
        <w:rPr>
          <w:b/>
          <w:bCs/>
          <w:i/>
          <w:iCs w:val="0"/>
        </w:rPr>
        <w:t>.</w:t>
      </w:r>
      <w:r w:rsidR="00003A6B" w:rsidRPr="00003A6B">
        <w:rPr>
          <w:b/>
          <w:bCs/>
          <w:i/>
          <w:iCs w:val="0"/>
        </w:rPr>
        <w:t>2</w:t>
      </w:r>
      <w:r w:rsidRPr="00003A6B">
        <w:rPr>
          <w:b/>
          <w:bCs/>
          <w:i/>
          <w:iCs w:val="0"/>
          <w:noProof/>
        </w:rPr>
        <w:t>1</w:t>
      </w:r>
      <w:r w:rsidRPr="00003A6B">
        <w:rPr>
          <w:rFonts w:cs="Times New Roman"/>
          <w:b/>
          <w:bCs/>
          <w:i/>
          <w:iCs w:val="0"/>
          <w:szCs w:val="24"/>
        </w:rPr>
        <w:t xml:space="preserve"> creates relationship set</w:t>
      </w:r>
    </w:p>
    <w:p w14:paraId="1CAEDE30" w14:textId="77777777" w:rsidR="00F05EA7" w:rsidRDefault="00F05EA7" w:rsidP="007A37D8">
      <w:pPr>
        <w:pStyle w:val="ListParagraph"/>
        <w:ind w:left="1440"/>
        <w:jc w:val="both"/>
        <w:rPr>
          <w:rFonts w:ascii="Times New Roman" w:hAnsi="Times New Roman" w:cs="Times New Roman"/>
          <w:sz w:val="28"/>
          <w:szCs w:val="28"/>
        </w:rPr>
      </w:pPr>
    </w:p>
    <w:p w14:paraId="25235171" w14:textId="77777777" w:rsidR="00D201C5" w:rsidRDefault="00D201C5" w:rsidP="007A37D8">
      <w:pPr>
        <w:pStyle w:val="ListParagraph"/>
        <w:ind w:left="1440"/>
        <w:jc w:val="both"/>
        <w:rPr>
          <w:rFonts w:ascii="Times New Roman" w:hAnsi="Times New Roman" w:cs="Times New Roman"/>
          <w:sz w:val="28"/>
          <w:szCs w:val="28"/>
        </w:rPr>
      </w:pPr>
    </w:p>
    <w:p w14:paraId="22263262" w14:textId="5A173DE1" w:rsidR="0026259B" w:rsidRDefault="0026259B" w:rsidP="007A37D8">
      <w:pPr>
        <w:pStyle w:val="ListParagraph"/>
        <w:numPr>
          <w:ilvl w:val="1"/>
          <w:numId w:val="44"/>
        </w:numPr>
        <w:jc w:val="both"/>
        <w:rPr>
          <w:rFonts w:ascii="Times New Roman" w:hAnsi="Times New Roman" w:cs="Times New Roman"/>
          <w:sz w:val="28"/>
          <w:szCs w:val="28"/>
        </w:rPr>
      </w:pPr>
      <w:r>
        <w:rPr>
          <w:rFonts w:ascii="Times New Roman" w:hAnsi="Times New Roman" w:cs="Times New Roman"/>
          <w:sz w:val="28"/>
          <w:szCs w:val="28"/>
        </w:rPr>
        <w:t xml:space="preserve">Group has </w:t>
      </w:r>
      <w:r w:rsidR="006140AE">
        <w:rPr>
          <w:rFonts w:ascii="Times New Roman" w:hAnsi="Times New Roman" w:cs="Times New Roman"/>
          <w:sz w:val="28"/>
          <w:szCs w:val="28"/>
        </w:rPr>
        <w:t xml:space="preserve">user </w:t>
      </w:r>
    </w:p>
    <w:p w14:paraId="06D73D94" w14:textId="77777777" w:rsidR="00D201C5" w:rsidRDefault="00D201C5" w:rsidP="007A37D8">
      <w:pPr>
        <w:pStyle w:val="ListParagraph"/>
        <w:ind w:left="1440"/>
        <w:jc w:val="both"/>
        <w:rPr>
          <w:rFonts w:ascii="Times New Roman" w:hAnsi="Times New Roman" w:cs="Times New Roman"/>
          <w:sz w:val="28"/>
          <w:szCs w:val="28"/>
        </w:rPr>
      </w:pPr>
    </w:p>
    <w:p w14:paraId="04A2CFBE" w14:textId="1021F1E1" w:rsidR="006140AE" w:rsidRDefault="006140AE" w:rsidP="007A37D8">
      <w:pPr>
        <w:pStyle w:val="ListParagraph"/>
        <w:ind w:left="1440"/>
        <w:jc w:val="both"/>
        <w:rPr>
          <w:rFonts w:ascii="Times New Roman" w:hAnsi="Times New Roman" w:cs="Times New Roman"/>
          <w:sz w:val="28"/>
          <w:szCs w:val="28"/>
        </w:rPr>
      </w:pPr>
      <w:r>
        <w:rPr>
          <w:rFonts w:ascii="Times New Roman" w:hAnsi="Times New Roman" w:cs="Times New Roman"/>
          <w:noProof/>
        </w:rPr>
        <w:drawing>
          <wp:inline distT="0" distB="0" distL="0" distR="0" wp14:anchorId="01490688" wp14:editId="551EF828">
            <wp:extent cx="5293584" cy="1455236"/>
            <wp:effectExtent l="0" t="0" r="2540" b="0"/>
            <wp:docPr id="177906740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8812" cy="1459422"/>
                    </a:xfrm>
                    <a:prstGeom prst="rect">
                      <a:avLst/>
                    </a:prstGeom>
                    <a:noFill/>
                    <a:ln>
                      <a:noFill/>
                    </a:ln>
                  </pic:spPr>
                </pic:pic>
              </a:graphicData>
            </a:graphic>
          </wp:inline>
        </w:drawing>
      </w:r>
    </w:p>
    <w:p w14:paraId="59336990" w14:textId="5266C9B5"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.22</w:t>
      </w:r>
      <w:r w:rsidRPr="00003A6B">
        <w:rPr>
          <w:rFonts w:cs="Times New Roman"/>
          <w:b/>
          <w:bCs/>
          <w:i/>
          <w:iCs w:val="0"/>
          <w:szCs w:val="24"/>
        </w:rPr>
        <w:t xml:space="preserve"> has relationship set</w:t>
      </w:r>
    </w:p>
    <w:p w14:paraId="57875EA3" w14:textId="77777777" w:rsidR="006140AE" w:rsidRDefault="006140AE" w:rsidP="007A37D8">
      <w:pPr>
        <w:jc w:val="both"/>
        <w:rPr>
          <w:rFonts w:ascii="Times New Roman" w:hAnsi="Times New Roman" w:cs="Times New Roman"/>
          <w:sz w:val="28"/>
          <w:szCs w:val="28"/>
        </w:rPr>
      </w:pPr>
    </w:p>
    <w:p w14:paraId="60C880C7" w14:textId="77777777" w:rsidR="00494D54" w:rsidRDefault="006140AE"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 xml:space="preserve">Relationship between </w:t>
      </w:r>
      <w:r w:rsidR="001A6BC8">
        <w:rPr>
          <w:rFonts w:ascii="Times New Roman" w:hAnsi="Times New Roman" w:cs="Times New Roman"/>
          <w:sz w:val="28"/>
          <w:szCs w:val="28"/>
        </w:rPr>
        <w:t>Group message and attachment</w:t>
      </w:r>
    </w:p>
    <w:p w14:paraId="2B9D26D2" w14:textId="4E20F0F3" w:rsidR="006140AE" w:rsidRPr="006140AE" w:rsidRDefault="001A6BC8" w:rsidP="007A37D8">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 </w:t>
      </w:r>
    </w:p>
    <w:p w14:paraId="04A10D00" w14:textId="77777777" w:rsidR="00494D54" w:rsidRDefault="00BE7AB8" w:rsidP="007A37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C2247F" wp14:editId="31069A25">
            <wp:extent cx="5728335" cy="1478915"/>
            <wp:effectExtent l="0" t="0" r="5715" b="6985"/>
            <wp:docPr id="12244209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335" cy="1478915"/>
                    </a:xfrm>
                    <a:prstGeom prst="rect">
                      <a:avLst/>
                    </a:prstGeom>
                    <a:noFill/>
                    <a:ln>
                      <a:noFill/>
                    </a:ln>
                  </pic:spPr>
                </pic:pic>
              </a:graphicData>
            </a:graphic>
          </wp:inline>
        </w:drawing>
      </w:r>
    </w:p>
    <w:p w14:paraId="2622111F" w14:textId="6EA3081B"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w:t>
      </w:r>
      <w:r w:rsidR="00003A6B" w:rsidRPr="00003A6B">
        <w:rPr>
          <w:b/>
          <w:bCs/>
          <w:i/>
          <w:iCs w:val="0"/>
        </w:rPr>
        <w:t>2</w:t>
      </w:r>
      <w:r w:rsidRPr="00003A6B">
        <w:rPr>
          <w:b/>
          <w:bCs/>
          <w:i/>
          <w:iCs w:val="0"/>
          <w:noProof/>
        </w:rPr>
        <w:t>3</w:t>
      </w:r>
      <w:r w:rsidRPr="00003A6B">
        <w:rPr>
          <w:rFonts w:cs="Times New Roman"/>
          <w:b/>
          <w:bCs/>
          <w:i/>
          <w:iCs w:val="0"/>
          <w:szCs w:val="24"/>
        </w:rPr>
        <w:t xml:space="preserve"> have relationship set</w:t>
      </w:r>
    </w:p>
    <w:p w14:paraId="0D4ED683" w14:textId="77777777" w:rsidR="00494D54" w:rsidRDefault="00494D54" w:rsidP="007A37D8">
      <w:pPr>
        <w:pStyle w:val="ListParagraph"/>
        <w:jc w:val="both"/>
        <w:rPr>
          <w:rFonts w:ascii="Times New Roman" w:hAnsi="Times New Roman" w:cs="Times New Roman"/>
          <w:sz w:val="28"/>
          <w:szCs w:val="28"/>
        </w:rPr>
      </w:pPr>
    </w:p>
    <w:p w14:paraId="15B7692D" w14:textId="4B69CB94" w:rsidR="00494D54" w:rsidRDefault="00494D54"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group and group message</w:t>
      </w:r>
    </w:p>
    <w:p w14:paraId="72ED8D6B" w14:textId="77777777" w:rsidR="00494D54" w:rsidRDefault="00494D54" w:rsidP="007A37D8">
      <w:pPr>
        <w:pStyle w:val="ListParagraph"/>
        <w:jc w:val="both"/>
        <w:rPr>
          <w:rFonts w:ascii="Times New Roman" w:hAnsi="Times New Roman" w:cs="Times New Roman"/>
          <w:sz w:val="28"/>
          <w:szCs w:val="28"/>
        </w:rPr>
      </w:pPr>
    </w:p>
    <w:p w14:paraId="64B3775A" w14:textId="4F1A8959" w:rsidR="00483941" w:rsidRDefault="00483941" w:rsidP="007A37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3F073" wp14:editId="063187DA">
            <wp:extent cx="5731510" cy="963716"/>
            <wp:effectExtent l="0" t="0" r="2540" b="8255"/>
            <wp:docPr id="1936372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963716"/>
                    </a:xfrm>
                    <a:prstGeom prst="rect">
                      <a:avLst/>
                    </a:prstGeom>
                    <a:noFill/>
                    <a:ln>
                      <a:noFill/>
                    </a:ln>
                  </pic:spPr>
                </pic:pic>
              </a:graphicData>
            </a:graphic>
          </wp:inline>
        </w:drawing>
      </w:r>
    </w:p>
    <w:p w14:paraId="5B060E1C" w14:textId="6AA9FB68"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w:t>
      </w:r>
      <w:r w:rsidR="00003A6B" w:rsidRPr="00003A6B">
        <w:rPr>
          <w:b/>
          <w:bCs/>
          <w:i/>
          <w:iCs w:val="0"/>
        </w:rPr>
        <w:t>24</w:t>
      </w:r>
      <w:r w:rsidRPr="00003A6B">
        <w:rPr>
          <w:rFonts w:cs="Times New Roman"/>
          <w:b/>
          <w:bCs/>
          <w:i/>
          <w:iCs w:val="0"/>
          <w:szCs w:val="24"/>
        </w:rPr>
        <w:t xml:space="preserve"> has relationship set</w:t>
      </w:r>
    </w:p>
    <w:p w14:paraId="0DE79AAB" w14:textId="77777777" w:rsidR="00827035" w:rsidRDefault="00827035" w:rsidP="007A37D8">
      <w:pPr>
        <w:pStyle w:val="ListParagraph"/>
        <w:jc w:val="both"/>
        <w:rPr>
          <w:rFonts w:ascii="Times New Roman" w:hAnsi="Times New Roman" w:cs="Times New Roman"/>
          <w:sz w:val="28"/>
          <w:szCs w:val="28"/>
        </w:rPr>
      </w:pPr>
    </w:p>
    <w:p w14:paraId="3DEB9111" w14:textId="2053D51B" w:rsidR="00827035" w:rsidRDefault="00827035"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user and group message</w:t>
      </w:r>
    </w:p>
    <w:p w14:paraId="6DD98213" w14:textId="77777777" w:rsidR="00D201C5" w:rsidRDefault="00D201C5" w:rsidP="007A37D8">
      <w:pPr>
        <w:pStyle w:val="ListParagraph"/>
        <w:jc w:val="both"/>
        <w:rPr>
          <w:rFonts w:ascii="Times New Roman" w:hAnsi="Times New Roman" w:cs="Times New Roman"/>
          <w:sz w:val="28"/>
          <w:szCs w:val="28"/>
        </w:rPr>
      </w:pPr>
    </w:p>
    <w:p w14:paraId="205D8261" w14:textId="3092158F" w:rsidR="00827035" w:rsidRDefault="00827035" w:rsidP="007A37D8">
      <w:pPr>
        <w:pStyle w:val="ListParagraph"/>
        <w:jc w:val="both"/>
        <w:rPr>
          <w:rFonts w:ascii="Times New Roman" w:hAnsi="Times New Roman" w:cs="Times New Roman"/>
          <w:sz w:val="28"/>
          <w:szCs w:val="28"/>
        </w:rPr>
      </w:pPr>
      <w:r>
        <w:rPr>
          <w:rFonts w:ascii="Times New Roman" w:hAnsi="Times New Roman" w:cs="Times New Roman"/>
          <w:noProof/>
        </w:rPr>
        <w:drawing>
          <wp:inline distT="0" distB="0" distL="0" distR="0" wp14:anchorId="6F51E68A" wp14:editId="340622EF">
            <wp:extent cx="4970780" cy="2115820"/>
            <wp:effectExtent l="0" t="0" r="1270" b="0"/>
            <wp:docPr id="13809724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0780" cy="2115820"/>
                    </a:xfrm>
                    <a:prstGeom prst="rect">
                      <a:avLst/>
                    </a:prstGeom>
                    <a:noFill/>
                    <a:ln>
                      <a:noFill/>
                    </a:ln>
                  </pic:spPr>
                </pic:pic>
              </a:graphicData>
            </a:graphic>
          </wp:inline>
        </w:drawing>
      </w:r>
    </w:p>
    <w:p w14:paraId="021E6CF7" w14:textId="0655BB8B"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w:t>
      </w:r>
      <w:r w:rsidR="00003A6B" w:rsidRPr="00003A6B">
        <w:rPr>
          <w:b/>
          <w:bCs/>
          <w:i/>
          <w:iCs w:val="0"/>
        </w:rPr>
        <w:t>25</w:t>
      </w:r>
      <w:r w:rsidRPr="00003A6B">
        <w:rPr>
          <w:rFonts w:cs="Times New Roman"/>
          <w:b/>
          <w:bCs/>
          <w:i/>
          <w:iCs w:val="0"/>
          <w:szCs w:val="24"/>
        </w:rPr>
        <w:t xml:space="preserve"> sends relationship set</w:t>
      </w:r>
    </w:p>
    <w:p w14:paraId="184078CE" w14:textId="77777777" w:rsidR="00D201C5" w:rsidRDefault="00D201C5" w:rsidP="007A37D8">
      <w:pPr>
        <w:pStyle w:val="ListParagraph"/>
        <w:jc w:val="both"/>
        <w:rPr>
          <w:rFonts w:ascii="Times New Roman" w:hAnsi="Times New Roman" w:cs="Times New Roman"/>
          <w:sz w:val="28"/>
          <w:szCs w:val="28"/>
        </w:rPr>
      </w:pPr>
    </w:p>
    <w:p w14:paraId="55F0A90E" w14:textId="597B650F" w:rsidR="00D201C5" w:rsidRDefault="00D201C5"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Admin and user</w:t>
      </w:r>
    </w:p>
    <w:p w14:paraId="20138B1A" w14:textId="77777777" w:rsidR="00D201C5" w:rsidRDefault="00D201C5" w:rsidP="007A37D8">
      <w:pPr>
        <w:pStyle w:val="ListParagraph"/>
        <w:jc w:val="both"/>
        <w:rPr>
          <w:rFonts w:ascii="Times New Roman" w:hAnsi="Times New Roman" w:cs="Times New Roman"/>
          <w:sz w:val="28"/>
          <w:szCs w:val="28"/>
        </w:rPr>
      </w:pPr>
    </w:p>
    <w:p w14:paraId="62CBD56B" w14:textId="2A7563C0" w:rsidR="00D201C5" w:rsidRDefault="00D201C5" w:rsidP="007A37D8">
      <w:pPr>
        <w:pStyle w:val="ListParagraph"/>
        <w:jc w:val="both"/>
        <w:rPr>
          <w:rFonts w:ascii="Times New Roman" w:hAnsi="Times New Roman" w:cs="Times New Roman"/>
          <w:sz w:val="28"/>
          <w:szCs w:val="28"/>
        </w:rPr>
      </w:pPr>
      <w:r>
        <w:rPr>
          <w:rFonts w:ascii="Times New Roman" w:hAnsi="Times New Roman" w:cs="Times New Roman"/>
          <w:noProof/>
        </w:rPr>
        <w:drawing>
          <wp:inline distT="0" distB="0" distL="0" distR="0" wp14:anchorId="74808640" wp14:editId="01AB4CB9">
            <wp:extent cx="5544820" cy="591820"/>
            <wp:effectExtent l="0" t="0" r="0" b="0"/>
            <wp:docPr id="10530107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4820" cy="591820"/>
                    </a:xfrm>
                    <a:prstGeom prst="rect">
                      <a:avLst/>
                    </a:prstGeom>
                    <a:noFill/>
                    <a:ln>
                      <a:noFill/>
                    </a:ln>
                  </pic:spPr>
                </pic:pic>
              </a:graphicData>
            </a:graphic>
          </wp:inline>
        </w:drawing>
      </w:r>
    </w:p>
    <w:p w14:paraId="0D325B7D" w14:textId="39EB7E94"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.26</w:t>
      </w:r>
      <w:r w:rsidRPr="00003A6B">
        <w:rPr>
          <w:rFonts w:cs="Times New Roman"/>
          <w:b/>
          <w:bCs/>
          <w:i/>
          <w:iCs w:val="0"/>
          <w:szCs w:val="24"/>
        </w:rPr>
        <w:t xml:space="preserve"> manages relationship set</w:t>
      </w:r>
    </w:p>
    <w:p w14:paraId="3CF19A0A" w14:textId="77777777" w:rsidR="00D201C5" w:rsidRDefault="00D201C5" w:rsidP="007A37D8">
      <w:pPr>
        <w:pStyle w:val="ListParagraph"/>
        <w:jc w:val="both"/>
        <w:rPr>
          <w:rFonts w:ascii="Times New Roman" w:hAnsi="Times New Roman" w:cs="Times New Roman"/>
          <w:sz w:val="28"/>
          <w:szCs w:val="28"/>
        </w:rPr>
      </w:pPr>
    </w:p>
    <w:p w14:paraId="5CC4E16C" w14:textId="0B79CF37" w:rsidR="00483941" w:rsidRPr="00483941" w:rsidRDefault="00483941"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Admin and report</w:t>
      </w:r>
    </w:p>
    <w:p w14:paraId="2088EE54" w14:textId="77777777" w:rsidR="00494D54" w:rsidRDefault="00494D54" w:rsidP="007A37D8">
      <w:pPr>
        <w:pStyle w:val="ListParagraph"/>
        <w:jc w:val="both"/>
        <w:rPr>
          <w:rFonts w:ascii="Times New Roman" w:hAnsi="Times New Roman" w:cs="Times New Roman"/>
          <w:sz w:val="28"/>
          <w:szCs w:val="28"/>
        </w:rPr>
      </w:pPr>
    </w:p>
    <w:p w14:paraId="696005B8" w14:textId="77777777" w:rsidR="00494D54" w:rsidRDefault="00494D54" w:rsidP="007A37D8">
      <w:pPr>
        <w:pStyle w:val="ListParagraph"/>
        <w:jc w:val="both"/>
        <w:rPr>
          <w:rFonts w:ascii="Times New Roman" w:hAnsi="Times New Roman" w:cs="Times New Roman"/>
          <w:sz w:val="28"/>
          <w:szCs w:val="28"/>
        </w:rPr>
      </w:pPr>
    </w:p>
    <w:p w14:paraId="6EC2B080" w14:textId="77777777" w:rsidR="00483941" w:rsidRDefault="00BE7AB8" w:rsidP="007A37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7CAE2A" wp14:editId="4633F9EC">
            <wp:extent cx="5732780" cy="502285"/>
            <wp:effectExtent l="0" t="0" r="1270" b="0"/>
            <wp:docPr id="19549311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780" cy="502285"/>
                    </a:xfrm>
                    <a:prstGeom prst="rect">
                      <a:avLst/>
                    </a:prstGeom>
                    <a:noFill/>
                    <a:ln>
                      <a:noFill/>
                    </a:ln>
                  </pic:spPr>
                </pic:pic>
              </a:graphicData>
            </a:graphic>
          </wp:inline>
        </w:drawing>
      </w:r>
    </w:p>
    <w:p w14:paraId="2DDB3F0C" w14:textId="77777777" w:rsidR="00D201C5" w:rsidRDefault="00D201C5" w:rsidP="007A37D8">
      <w:pPr>
        <w:pStyle w:val="ListParagraph"/>
        <w:jc w:val="both"/>
        <w:rPr>
          <w:rFonts w:ascii="Times New Roman" w:hAnsi="Times New Roman" w:cs="Times New Roman"/>
          <w:sz w:val="28"/>
          <w:szCs w:val="28"/>
        </w:rPr>
      </w:pPr>
    </w:p>
    <w:p w14:paraId="0810FB1D" w14:textId="0018D8E7"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.27 manages</w:t>
      </w:r>
      <w:r w:rsidRPr="00003A6B">
        <w:rPr>
          <w:rFonts w:cs="Times New Roman"/>
          <w:b/>
          <w:bCs/>
          <w:i/>
          <w:iCs w:val="0"/>
          <w:szCs w:val="24"/>
        </w:rPr>
        <w:t xml:space="preserve"> relationship set</w:t>
      </w:r>
    </w:p>
    <w:p w14:paraId="3F05B650" w14:textId="77777777" w:rsidR="00483941" w:rsidRDefault="00483941" w:rsidP="007A37D8">
      <w:pPr>
        <w:pStyle w:val="ListParagraph"/>
        <w:jc w:val="both"/>
        <w:rPr>
          <w:rFonts w:ascii="Times New Roman" w:hAnsi="Times New Roman" w:cs="Times New Roman"/>
          <w:sz w:val="28"/>
          <w:szCs w:val="28"/>
        </w:rPr>
      </w:pPr>
    </w:p>
    <w:p w14:paraId="1CC256E6" w14:textId="3A433CAD" w:rsidR="00483941" w:rsidRDefault="00483941"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 xml:space="preserve">Relationship between </w:t>
      </w:r>
      <w:r w:rsidR="00827035">
        <w:rPr>
          <w:rFonts w:ascii="Times New Roman" w:hAnsi="Times New Roman" w:cs="Times New Roman"/>
          <w:sz w:val="28"/>
          <w:szCs w:val="28"/>
        </w:rPr>
        <w:t>Report and user</w:t>
      </w:r>
    </w:p>
    <w:p w14:paraId="7DE84EF3" w14:textId="5B0F231B" w:rsidR="004B669C" w:rsidRDefault="00BE7AB8" w:rsidP="007A37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130275" wp14:editId="007ACDAE">
            <wp:extent cx="4997824" cy="1673698"/>
            <wp:effectExtent l="0" t="0" r="6985" b="9525"/>
            <wp:docPr id="20227726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7824" cy="1673698"/>
                    </a:xfrm>
                    <a:prstGeom prst="rect">
                      <a:avLst/>
                    </a:prstGeom>
                    <a:noFill/>
                    <a:ln>
                      <a:noFill/>
                    </a:ln>
                  </pic:spPr>
                </pic:pic>
              </a:graphicData>
            </a:graphic>
          </wp:inline>
        </w:drawing>
      </w:r>
    </w:p>
    <w:p w14:paraId="2F2C4CDC" w14:textId="119A1868" w:rsidR="00F05EA7" w:rsidRPr="00003A6B" w:rsidRDefault="00F05EA7" w:rsidP="00F05EA7">
      <w:pPr>
        <w:pStyle w:val="Caption"/>
        <w:rPr>
          <w:rFonts w:cs="Times New Roman"/>
          <w:b/>
          <w:bCs/>
          <w:i/>
          <w:iCs w:val="0"/>
          <w:szCs w:val="24"/>
          <w:lang w:val="en-US"/>
        </w:rPr>
      </w:pPr>
      <w:r w:rsidRPr="00003A6B">
        <w:rPr>
          <w:b/>
          <w:bCs/>
          <w:i/>
          <w:iCs w:val="0"/>
        </w:rPr>
        <w:t>Figure</w:t>
      </w:r>
      <w:r w:rsidR="00003A6B" w:rsidRPr="00003A6B">
        <w:rPr>
          <w:b/>
          <w:bCs/>
          <w:i/>
          <w:iCs w:val="0"/>
        </w:rPr>
        <w:t>4</w:t>
      </w:r>
      <w:r w:rsidRPr="00003A6B">
        <w:rPr>
          <w:b/>
          <w:bCs/>
          <w:i/>
          <w:iCs w:val="0"/>
        </w:rPr>
        <w:t>.28</w:t>
      </w:r>
      <w:r w:rsidRPr="00003A6B">
        <w:rPr>
          <w:rFonts w:cs="Times New Roman"/>
          <w:b/>
          <w:bCs/>
          <w:i/>
          <w:iCs w:val="0"/>
          <w:szCs w:val="24"/>
        </w:rPr>
        <w:t xml:space="preserve"> for relationship set</w:t>
      </w:r>
    </w:p>
    <w:p w14:paraId="38258070" w14:textId="77777777" w:rsidR="00D201C5" w:rsidRDefault="00D201C5" w:rsidP="007A37D8">
      <w:pPr>
        <w:pStyle w:val="ListParagraph"/>
        <w:jc w:val="both"/>
        <w:rPr>
          <w:rFonts w:ascii="Times New Roman" w:hAnsi="Times New Roman" w:cs="Times New Roman"/>
          <w:sz w:val="28"/>
          <w:szCs w:val="28"/>
        </w:rPr>
      </w:pPr>
    </w:p>
    <w:p w14:paraId="0D08DA1E" w14:textId="77777777" w:rsidR="0001141A" w:rsidRDefault="0001141A" w:rsidP="007A37D8">
      <w:pPr>
        <w:pStyle w:val="ListParagraph"/>
        <w:jc w:val="both"/>
        <w:rPr>
          <w:rFonts w:ascii="Times New Roman" w:hAnsi="Times New Roman" w:cs="Times New Roman"/>
          <w:sz w:val="28"/>
          <w:szCs w:val="28"/>
        </w:rPr>
      </w:pPr>
    </w:p>
    <w:p w14:paraId="693B4214" w14:textId="77777777" w:rsidR="0001141A" w:rsidRDefault="0001141A" w:rsidP="007A37D8">
      <w:pPr>
        <w:pStyle w:val="ListParagraph"/>
        <w:jc w:val="both"/>
        <w:rPr>
          <w:rFonts w:ascii="Times New Roman" w:hAnsi="Times New Roman" w:cs="Times New Roman"/>
          <w:sz w:val="28"/>
          <w:szCs w:val="28"/>
        </w:rPr>
      </w:pPr>
    </w:p>
    <w:p w14:paraId="6AD5DB9C" w14:textId="77777777" w:rsidR="0001141A" w:rsidRDefault="0001141A" w:rsidP="007A37D8">
      <w:pPr>
        <w:pStyle w:val="ListParagraph"/>
        <w:jc w:val="both"/>
        <w:rPr>
          <w:rFonts w:ascii="Times New Roman" w:hAnsi="Times New Roman" w:cs="Times New Roman"/>
          <w:sz w:val="28"/>
          <w:szCs w:val="28"/>
        </w:rPr>
      </w:pPr>
    </w:p>
    <w:p w14:paraId="61E8E257" w14:textId="49115735" w:rsidR="00827035" w:rsidRDefault="000950F7"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session and user</w:t>
      </w:r>
    </w:p>
    <w:p w14:paraId="1D2EFEDB" w14:textId="77777777" w:rsidR="00D201C5" w:rsidRDefault="00D201C5" w:rsidP="007A37D8">
      <w:pPr>
        <w:pStyle w:val="ListParagraph"/>
        <w:jc w:val="both"/>
        <w:rPr>
          <w:rFonts w:ascii="Times New Roman" w:hAnsi="Times New Roman" w:cs="Times New Roman"/>
          <w:sz w:val="28"/>
          <w:szCs w:val="28"/>
        </w:rPr>
      </w:pPr>
    </w:p>
    <w:p w14:paraId="531EAFC8" w14:textId="21881BA3" w:rsidR="000950F7" w:rsidRDefault="000950F7" w:rsidP="007A37D8">
      <w:pPr>
        <w:pStyle w:val="ListParagraph"/>
        <w:jc w:val="both"/>
        <w:rPr>
          <w:rFonts w:ascii="Times New Roman" w:hAnsi="Times New Roman" w:cs="Times New Roman"/>
          <w:sz w:val="28"/>
          <w:szCs w:val="28"/>
        </w:rPr>
      </w:pPr>
      <w:r>
        <w:rPr>
          <w:rFonts w:ascii="Times New Roman" w:hAnsi="Times New Roman" w:cs="Times New Roman"/>
          <w:noProof/>
        </w:rPr>
        <w:drawing>
          <wp:inline distT="0" distB="0" distL="0" distR="0" wp14:anchorId="7D98F71B" wp14:editId="704CBE2B">
            <wp:extent cx="5723890" cy="528955"/>
            <wp:effectExtent l="0" t="0" r="0" b="4445"/>
            <wp:docPr id="186980445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890" cy="528955"/>
                    </a:xfrm>
                    <a:prstGeom prst="rect">
                      <a:avLst/>
                    </a:prstGeom>
                    <a:noFill/>
                    <a:ln>
                      <a:noFill/>
                    </a:ln>
                  </pic:spPr>
                </pic:pic>
              </a:graphicData>
            </a:graphic>
          </wp:inline>
        </w:drawing>
      </w:r>
    </w:p>
    <w:p w14:paraId="5A9E3FFB" w14:textId="77777777" w:rsidR="00D201C5" w:rsidRDefault="00D201C5" w:rsidP="007A37D8">
      <w:pPr>
        <w:pStyle w:val="ListParagraph"/>
        <w:jc w:val="both"/>
        <w:rPr>
          <w:rFonts w:ascii="Times New Roman" w:hAnsi="Times New Roman" w:cs="Times New Roman"/>
          <w:sz w:val="28"/>
          <w:szCs w:val="28"/>
        </w:rPr>
      </w:pPr>
    </w:p>
    <w:p w14:paraId="3BD6EAF9" w14:textId="25A00A60" w:rsidR="00F05EA7" w:rsidRPr="00003A6B" w:rsidRDefault="00F05EA7" w:rsidP="00F05EA7">
      <w:pPr>
        <w:pStyle w:val="Caption"/>
        <w:rPr>
          <w:rFonts w:cs="Times New Roman"/>
          <w:b/>
          <w:bCs/>
          <w:i/>
          <w:iCs w:val="0"/>
          <w:szCs w:val="24"/>
          <w:lang w:val="en-US"/>
        </w:rPr>
      </w:pPr>
      <w:r w:rsidRPr="00003A6B">
        <w:rPr>
          <w:b/>
          <w:bCs/>
          <w:i/>
          <w:iCs w:val="0"/>
        </w:rPr>
        <w:t xml:space="preserve">Figure </w:t>
      </w:r>
      <w:r w:rsidR="00003A6B" w:rsidRPr="00003A6B">
        <w:rPr>
          <w:b/>
          <w:bCs/>
          <w:i/>
          <w:iCs w:val="0"/>
        </w:rPr>
        <w:t>4</w:t>
      </w:r>
      <w:r w:rsidRPr="00003A6B">
        <w:rPr>
          <w:b/>
          <w:bCs/>
          <w:i/>
          <w:iCs w:val="0"/>
        </w:rPr>
        <w:t>.29</w:t>
      </w:r>
      <w:r w:rsidRPr="00003A6B">
        <w:rPr>
          <w:rFonts w:cs="Times New Roman"/>
          <w:b/>
          <w:bCs/>
          <w:i/>
          <w:iCs w:val="0"/>
          <w:szCs w:val="24"/>
        </w:rPr>
        <w:t xml:space="preserve"> for relationship set</w:t>
      </w:r>
    </w:p>
    <w:p w14:paraId="7365482E" w14:textId="77777777" w:rsidR="000950F7" w:rsidRDefault="000950F7" w:rsidP="007A37D8">
      <w:pPr>
        <w:pStyle w:val="ListParagraph"/>
        <w:jc w:val="both"/>
        <w:rPr>
          <w:rFonts w:ascii="Times New Roman" w:hAnsi="Times New Roman" w:cs="Times New Roman"/>
          <w:sz w:val="28"/>
          <w:szCs w:val="28"/>
        </w:rPr>
      </w:pPr>
    </w:p>
    <w:p w14:paraId="086BC471" w14:textId="5277570E" w:rsidR="000950F7" w:rsidRDefault="000950F7" w:rsidP="007A37D8">
      <w:pPr>
        <w:pStyle w:val="ListParagraph"/>
        <w:numPr>
          <w:ilvl w:val="0"/>
          <w:numId w:val="44"/>
        </w:numPr>
        <w:jc w:val="both"/>
        <w:rPr>
          <w:rFonts w:ascii="Times New Roman" w:hAnsi="Times New Roman" w:cs="Times New Roman"/>
          <w:sz w:val="28"/>
          <w:szCs w:val="28"/>
        </w:rPr>
      </w:pPr>
      <w:r>
        <w:rPr>
          <w:rFonts w:ascii="Times New Roman" w:hAnsi="Times New Roman" w:cs="Times New Roman"/>
          <w:sz w:val="28"/>
          <w:szCs w:val="28"/>
        </w:rPr>
        <w:t>Relationship between Anonymous message and session</w:t>
      </w:r>
    </w:p>
    <w:p w14:paraId="1FA65537" w14:textId="77777777" w:rsidR="000950F7" w:rsidRPr="004B669C" w:rsidRDefault="000950F7" w:rsidP="007A37D8">
      <w:pPr>
        <w:pStyle w:val="ListParagraph"/>
        <w:jc w:val="both"/>
        <w:rPr>
          <w:rFonts w:ascii="Times New Roman" w:hAnsi="Times New Roman" w:cs="Times New Roman"/>
          <w:sz w:val="28"/>
          <w:szCs w:val="28"/>
        </w:rPr>
      </w:pPr>
    </w:p>
    <w:p w14:paraId="0D22EF60" w14:textId="757ECD6E" w:rsidR="002C7905" w:rsidRDefault="00BE7AB8" w:rsidP="007A37D8">
      <w:pPr>
        <w:jc w:val="both"/>
        <w:rPr>
          <w:rFonts w:ascii="Times New Roman" w:hAnsi="Times New Roman" w:cs="Times New Roman"/>
        </w:rPr>
      </w:pPr>
      <w:r>
        <w:rPr>
          <w:rFonts w:ascii="Times New Roman" w:hAnsi="Times New Roman" w:cs="Times New Roman"/>
          <w:noProof/>
        </w:rPr>
        <w:drawing>
          <wp:inline distT="0" distB="0" distL="0" distR="0" wp14:anchorId="264310D4" wp14:editId="1DB6A468">
            <wp:extent cx="5544820" cy="3400425"/>
            <wp:effectExtent l="0" t="0" r="0" b="9525"/>
            <wp:docPr id="21397537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4820" cy="3400425"/>
                    </a:xfrm>
                    <a:prstGeom prst="rect">
                      <a:avLst/>
                    </a:prstGeom>
                    <a:noFill/>
                    <a:ln>
                      <a:noFill/>
                    </a:ln>
                  </pic:spPr>
                </pic:pic>
              </a:graphicData>
            </a:graphic>
          </wp:inline>
        </w:drawing>
      </w:r>
    </w:p>
    <w:p w14:paraId="2784BBC6" w14:textId="145BD2FB" w:rsidR="00971070" w:rsidRDefault="00971070" w:rsidP="007A37D8">
      <w:pPr>
        <w:jc w:val="both"/>
        <w:rPr>
          <w:rFonts w:ascii="Times New Roman" w:hAnsi="Times New Roman" w:cs="Times New Roman"/>
        </w:rPr>
      </w:pPr>
    </w:p>
    <w:p w14:paraId="59B92EFB" w14:textId="38A1D194" w:rsidR="00553CC7" w:rsidRPr="00003A6B" w:rsidRDefault="00F05EA7" w:rsidP="000F7FCE">
      <w:pPr>
        <w:pStyle w:val="Caption"/>
        <w:rPr>
          <w:rFonts w:cs="Times New Roman"/>
          <w:b/>
          <w:bCs/>
          <w:i/>
          <w:iCs w:val="0"/>
          <w:szCs w:val="24"/>
        </w:rPr>
      </w:pPr>
      <w:r w:rsidRPr="00003A6B">
        <w:rPr>
          <w:b/>
          <w:bCs/>
          <w:i/>
          <w:iCs w:val="0"/>
        </w:rPr>
        <w:t>Figure</w:t>
      </w:r>
      <w:r w:rsidR="00003A6B" w:rsidRPr="00003A6B">
        <w:rPr>
          <w:b/>
          <w:bCs/>
          <w:i/>
          <w:iCs w:val="0"/>
        </w:rPr>
        <w:t>4</w:t>
      </w:r>
      <w:r w:rsidRPr="00003A6B">
        <w:rPr>
          <w:b/>
          <w:bCs/>
          <w:i/>
          <w:iCs w:val="0"/>
        </w:rPr>
        <w:t>.</w:t>
      </w:r>
      <w:r w:rsidR="00003A6B" w:rsidRPr="00003A6B">
        <w:rPr>
          <w:b/>
          <w:bCs/>
          <w:i/>
          <w:iCs w:val="0"/>
        </w:rPr>
        <w:t>30</w:t>
      </w:r>
      <w:r w:rsidRPr="00003A6B">
        <w:rPr>
          <w:rFonts w:cs="Times New Roman"/>
          <w:b/>
          <w:bCs/>
          <w:i/>
          <w:iCs w:val="0"/>
          <w:szCs w:val="24"/>
        </w:rPr>
        <w:t xml:space="preserve"> have relationship set</w:t>
      </w:r>
    </w:p>
    <w:p w14:paraId="3A8CC824" w14:textId="77777777" w:rsidR="000F7FCE" w:rsidRDefault="000F7FCE" w:rsidP="000F7FCE">
      <w:pPr>
        <w:rPr>
          <w:lang w:val="en-US"/>
        </w:rPr>
      </w:pPr>
    </w:p>
    <w:p w14:paraId="47CA086E" w14:textId="77777777" w:rsidR="000B58DE" w:rsidRDefault="000B58DE" w:rsidP="000F7FCE">
      <w:pPr>
        <w:rPr>
          <w:lang w:val="en-US"/>
        </w:rPr>
      </w:pPr>
    </w:p>
    <w:p w14:paraId="4C055E23" w14:textId="77777777" w:rsidR="000B58DE" w:rsidRDefault="000B58DE" w:rsidP="000F7FCE">
      <w:pPr>
        <w:rPr>
          <w:lang w:val="en-US"/>
        </w:rPr>
      </w:pPr>
    </w:p>
    <w:p w14:paraId="6990F75E" w14:textId="77777777" w:rsidR="000B58DE" w:rsidRDefault="000B58DE" w:rsidP="000F7FCE">
      <w:pPr>
        <w:rPr>
          <w:lang w:val="en-US"/>
        </w:rPr>
      </w:pPr>
    </w:p>
    <w:p w14:paraId="282380BE" w14:textId="77777777" w:rsidR="000B58DE" w:rsidRDefault="000B58DE" w:rsidP="000F7FCE">
      <w:pPr>
        <w:rPr>
          <w:lang w:val="en-US"/>
        </w:rPr>
      </w:pPr>
    </w:p>
    <w:p w14:paraId="54EFF7A1" w14:textId="77777777" w:rsidR="000B58DE" w:rsidRDefault="000B58DE" w:rsidP="000F7FCE">
      <w:pPr>
        <w:rPr>
          <w:lang w:val="en-US"/>
        </w:rPr>
      </w:pPr>
    </w:p>
    <w:p w14:paraId="17B8A592" w14:textId="77777777" w:rsidR="000B58DE" w:rsidRDefault="000B58DE" w:rsidP="000F7FCE">
      <w:pPr>
        <w:rPr>
          <w:lang w:val="en-US"/>
        </w:rPr>
      </w:pPr>
    </w:p>
    <w:p w14:paraId="25562BEC" w14:textId="77777777" w:rsidR="000B58DE" w:rsidRDefault="000B58DE" w:rsidP="000F7FCE">
      <w:pPr>
        <w:rPr>
          <w:lang w:val="en-US"/>
        </w:rPr>
      </w:pPr>
    </w:p>
    <w:p w14:paraId="28C3A741" w14:textId="77777777" w:rsidR="0001141A" w:rsidRDefault="0001141A" w:rsidP="000F7FCE">
      <w:pPr>
        <w:rPr>
          <w:lang w:val="en-US"/>
        </w:rPr>
      </w:pPr>
    </w:p>
    <w:p w14:paraId="576747AD" w14:textId="77777777" w:rsidR="0001141A" w:rsidRDefault="0001141A" w:rsidP="000F7FCE">
      <w:pPr>
        <w:rPr>
          <w:lang w:val="en-US"/>
        </w:rPr>
      </w:pPr>
    </w:p>
    <w:p w14:paraId="14E03F0F" w14:textId="77777777" w:rsidR="0001141A" w:rsidRDefault="0001141A" w:rsidP="000F7FCE">
      <w:pPr>
        <w:rPr>
          <w:lang w:val="en-US"/>
        </w:rPr>
      </w:pPr>
    </w:p>
    <w:p w14:paraId="19D70584" w14:textId="77777777" w:rsidR="0001141A" w:rsidRPr="000F7FCE" w:rsidRDefault="0001141A" w:rsidP="000F7FCE">
      <w:pPr>
        <w:rPr>
          <w:lang w:val="en-US"/>
        </w:rPr>
      </w:pPr>
    </w:p>
    <w:p w14:paraId="00355E83" w14:textId="1AD768E1" w:rsidR="00C25D53" w:rsidRPr="00B96D2D" w:rsidRDefault="00604720"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4.</w:t>
      </w:r>
      <w:r w:rsidR="002E7F17">
        <w:rPr>
          <w:rFonts w:ascii="Times New Roman" w:hAnsi="Times New Roman" w:cs="Times New Roman"/>
          <w:b/>
          <w:bCs/>
          <w:sz w:val="28"/>
          <w:szCs w:val="28"/>
        </w:rPr>
        <w:t>1</w:t>
      </w:r>
      <w:r w:rsidRPr="00B96D2D">
        <w:rPr>
          <w:rFonts w:ascii="Times New Roman" w:hAnsi="Times New Roman" w:cs="Times New Roman"/>
          <w:b/>
          <w:bCs/>
          <w:sz w:val="28"/>
          <w:szCs w:val="28"/>
        </w:rPr>
        <w:t xml:space="preserve">.4. </w:t>
      </w:r>
      <w:r w:rsidR="00BC44B8" w:rsidRPr="00B96D2D">
        <w:rPr>
          <w:rFonts w:ascii="Times New Roman" w:hAnsi="Times New Roman" w:cs="Times New Roman"/>
          <w:b/>
          <w:bCs/>
          <w:sz w:val="28"/>
          <w:szCs w:val="28"/>
        </w:rPr>
        <w:t>Er Diagram</w:t>
      </w:r>
    </w:p>
    <w:p w14:paraId="556A47D7" w14:textId="77777777" w:rsidR="00BC44B8" w:rsidRPr="00324A75" w:rsidRDefault="00BC44B8" w:rsidP="007A37D8">
      <w:pPr>
        <w:jc w:val="both"/>
        <w:rPr>
          <w:rFonts w:ascii="Times New Roman" w:hAnsi="Times New Roman" w:cs="Times New Roman"/>
          <w:sz w:val="44"/>
          <w:szCs w:val="44"/>
        </w:rPr>
      </w:pPr>
    </w:p>
    <w:p w14:paraId="74D00BD0" w14:textId="3419BBB8" w:rsidR="00C25D53" w:rsidRPr="00324A75" w:rsidRDefault="007F5B9B" w:rsidP="007A37D8">
      <w:pPr>
        <w:jc w:val="both"/>
        <w:rPr>
          <w:rFonts w:ascii="Times New Roman" w:hAnsi="Times New Roman" w:cs="Times New Roman"/>
        </w:rPr>
      </w:pPr>
      <w:r>
        <w:rPr>
          <w:rFonts w:ascii="Times New Roman" w:hAnsi="Times New Roman" w:cs="Times New Roman"/>
          <w:noProof/>
        </w:rPr>
        <w:drawing>
          <wp:inline distT="0" distB="0" distL="0" distR="0" wp14:anchorId="26C21043" wp14:editId="3456FCBA">
            <wp:extent cx="5831541" cy="5900234"/>
            <wp:effectExtent l="0" t="0" r="0" b="5715"/>
            <wp:docPr id="16389970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3396" cy="5922347"/>
                    </a:xfrm>
                    <a:prstGeom prst="rect">
                      <a:avLst/>
                    </a:prstGeom>
                    <a:noFill/>
                    <a:ln>
                      <a:noFill/>
                    </a:ln>
                  </pic:spPr>
                </pic:pic>
              </a:graphicData>
            </a:graphic>
          </wp:inline>
        </w:drawing>
      </w:r>
    </w:p>
    <w:p w14:paraId="0A349BC7" w14:textId="77777777" w:rsidR="00C25D53" w:rsidRPr="00324A75" w:rsidRDefault="00C25D53" w:rsidP="007A37D8">
      <w:pPr>
        <w:jc w:val="both"/>
        <w:rPr>
          <w:rFonts w:ascii="Times New Roman" w:hAnsi="Times New Roman" w:cs="Times New Roman"/>
        </w:rPr>
      </w:pPr>
    </w:p>
    <w:p w14:paraId="46521A1F" w14:textId="7248801B" w:rsidR="00F05EA7" w:rsidRPr="00003A6B" w:rsidRDefault="00F05EA7" w:rsidP="00F05EA7">
      <w:pPr>
        <w:pStyle w:val="Caption"/>
        <w:rPr>
          <w:rFonts w:cs="Times New Roman"/>
          <w:b/>
          <w:bCs/>
          <w:i/>
          <w:iCs w:val="0"/>
          <w:szCs w:val="24"/>
        </w:rPr>
      </w:pPr>
      <w:bookmarkStart w:id="7" w:name="_Toc148126549"/>
      <w:r w:rsidRPr="00003A6B">
        <w:rPr>
          <w:b/>
          <w:bCs/>
          <w:i/>
          <w:iCs w:val="0"/>
        </w:rPr>
        <w:t>Figure</w:t>
      </w:r>
      <w:r w:rsidR="00003A6B" w:rsidRPr="00003A6B">
        <w:rPr>
          <w:b/>
          <w:bCs/>
          <w:i/>
          <w:iCs w:val="0"/>
        </w:rPr>
        <w:t>4</w:t>
      </w:r>
      <w:r w:rsidRPr="00003A6B">
        <w:rPr>
          <w:b/>
          <w:bCs/>
          <w:i/>
          <w:iCs w:val="0"/>
        </w:rPr>
        <w:t>.</w:t>
      </w:r>
      <w:r w:rsidR="00003A6B" w:rsidRPr="00003A6B">
        <w:rPr>
          <w:b/>
          <w:bCs/>
          <w:i/>
          <w:iCs w:val="0"/>
        </w:rPr>
        <w:t>3</w:t>
      </w:r>
      <w:r w:rsidRPr="00003A6B">
        <w:rPr>
          <w:b/>
          <w:bCs/>
          <w:i/>
          <w:iCs w:val="0"/>
          <w:noProof/>
        </w:rPr>
        <w:t>1</w:t>
      </w:r>
      <w:r w:rsidRPr="00003A6B">
        <w:rPr>
          <w:rFonts w:cs="Times New Roman"/>
          <w:b/>
          <w:bCs/>
          <w:i/>
          <w:iCs w:val="0"/>
          <w:szCs w:val="24"/>
        </w:rPr>
        <w:t xml:space="preserve"> ER Diagram</w:t>
      </w:r>
      <w:bookmarkEnd w:id="7"/>
    </w:p>
    <w:p w14:paraId="4A170438" w14:textId="77777777" w:rsidR="00C25D53" w:rsidRPr="00324A75" w:rsidRDefault="00C25D53" w:rsidP="007A37D8">
      <w:pPr>
        <w:jc w:val="both"/>
        <w:rPr>
          <w:rFonts w:ascii="Times New Roman" w:hAnsi="Times New Roman" w:cs="Times New Roman"/>
        </w:rPr>
      </w:pPr>
    </w:p>
    <w:p w14:paraId="3E420F8A" w14:textId="77777777" w:rsidR="00C25D53" w:rsidRPr="00324A75" w:rsidRDefault="00C25D53" w:rsidP="007A37D8">
      <w:pPr>
        <w:jc w:val="both"/>
        <w:rPr>
          <w:rFonts w:ascii="Times New Roman" w:hAnsi="Times New Roman" w:cs="Times New Roman"/>
        </w:rPr>
      </w:pPr>
    </w:p>
    <w:p w14:paraId="4A0FE079" w14:textId="77777777" w:rsidR="00C25D53" w:rsidRPr="00324A75" w:rsidRDefault="00C25D53" w:rsidP="007A37D8">
      <w:pPr>
        <w:jc w:val="both"/>
        <w:rPr>
          <w:rFonts w:ascii="Times New Roman" w:hAnsi="Times New Roman" w:cs="Times New Roman"/>
        </w:rPr>
      </w:pPr>
    </w:p>
    <w:p w14:paraId="430DDB62" w14:textId="77777777" w:rsidR="000F7FCE" w:rsidRDefault="000F7FCE" w:rsidP="007A37D8">
      <w:pPr>
        <w:jc w:val="both"/>
        <w:rPr>
          <w:rFonts w:ascii="Times New Roman" w:hAnsi="Times New Roman" w:cs="Times New Roman"/>
        </w:rPr>
      </w:pPr>
    </w:p>
    <w:p w14:paraId="077C7348" w14:textId="77777777" w:rsidR="0001141A" w:rsidRDefault="0001141A" w:rsidP="007A37D8">
      <w:pPr>
        <w:jc w:val="both"/>
        <w:rPr>
          <w:rFonts w:ascii="Times New Roman" w:hAnsi="Times New Roman" w:cs="Times New Roman"/>
        </w:rPr>
      </w:pPr>
    </w:p>
    <w:p w14:paraId="2D12FADE" w14:textId="77777777" w:rsidR="000F7FCE" w:rsidRDefault="000F7FCE" w:rsidP="007A37D8">
      <w:pPr>
        <w:jc w:val="both"/>
        <w:rPr>
          <w:rFonts w:ascii="Times New Roman" w:hAnsi="Times New Roman" w:cs="Times New Roman"/>
          <w:b/>
          <w:bCs/>
          <w:sz w:val="44"/>
          <w:szCs w:val="44"/>
        </w:rPr>
      </w:pPr>
    </w:p>
    <w:p w14:paraId="76A84724" w14:textId="105F33EC" w:rsidR="00C25D53" w:rsidRPr="000F7FCE" w:rsidRDefault="007C1D11" w:rsidP="007A37D8">
      <w:pPr>
        <w:jc w:val="both"/>
        <w:rPr>
          <w:rFonts w:ascii="Times New Roman" w:hAnsi="Times New Roman" w:cs="Times New Roman"/>
          <w:b/>
          <w:bCs/>
          <w:sz w:val="32"/>
          <w:szCs w:val="32"/>
        </w:rPr>
      </w:pPr>
      <w:r w:rsidRPr="00B96D2D">
        <w:rPr>
          <w:rFonts w:ascii="Times New Roman" w:hAnsi="Times New Roman" w:cs="Times New Roman"/>
          <w:b/>
          <w:bCs/>
          <w:sz w:val="28"/>
          <w:szCs w:val="28"/>
        </w:rPr>
        <w:t xml:space="preserve">4.2 </w:t>
      </w:r>
      <w:r w:rsidR="00C25D53" w:rsidRPr="00B96D2D">
        <w:rPr>
          <w:rFonts w:ascii="Times New Roman" w:hAnsi="Times New Roman" w:cs="Times New Roman"/>
          <w:b/>
          <w:bCs/>
          <w:sz w:val="28"/>
          <w:szCs w:val="28"/>
        </w:rPr>
        <w:t xml:space="preserve">Module </w:t>
      </w:r>
      <w:r w:rsidR="00AF3E47" w:rsidRPr="00B96D2D">
        <w:rPr>
          <w:rFonts w:ascii="Times New Roman" w:hAnsi="Times New Roman" w:cs="Times New Roman"/>
          <w:b/>
          <w:bCs/>
          <w:sz w:val="28"/>
          <w:szCs w:val="28"/>
        </w:rPr>
        <w:t>Diagram</w:t>
      </w:r>
    </w:p>
    <w:p w14:paraId="49931D59" w14:textId="7B1583A2" w:rsidR="00A5223C" w:rsidRPr="00324A75" w:rsidRDefault="00A5223C" w:rsidP="007A37D8">
      <w:pPr>
        <w:jc w:val="both"/>
        <w:rPr>
          <w:rFonts w:ascii="Times New Roman" w:hAnsi="Times New Roman" w:cs="Times New Roman"/>
        </w:rPr>
      </w:pPr>
      <w:r w:rsidRPr="00324A75">
        <w:rPr>
          <w:rFonts w:ascii="Times New Roman" w:hAnsi="Times New Roman" w:cs="Times New Roman"/>
          <w:sz w:val="24"/>
          <w:szCs w:val="24"/>
          <w:lang w:val="en-US"/>
        </w:rPr>
        <w:t>Module diagram is a diagram which is used for showing the allocation of classes and objects to module in the physical design of a system. Module Diagram indicates the partitioning of the system architecture. Through this diagram, it is possible to understand the general physical architecture of a system. The two essential elements of a module diagram are modules and their dependencies.</w:t>
      </w:r>
      <w:r w:rsidRPr="00324A75">
        <w:rPr>
          <w:rFonts w:ascii="Times New Roman" w:hAnsi="Times New Roman" w:cs="Times New Roman"/>
          <w:sz w:val="24"/>
          <w:szCs w:val="24"/>
          <w:lang w:val="en-US"/>
        </w:rPr>
        <w:br/>
      </w:r>
    </w:p>
    <w:p w14:paraId="205F28D6" w14:textId="77777777" w:rsidR="00F05EA7" w:rsidRDefault="00C25D53" w:rsidP="00F05EA7">
      <w:pPr>
        <w:pStyle w:val="Caption"/>
      </w:pPr>
      <w:r w:rsidRPr="00324A75">
        <w:rPr>
          <w:rFonts w:cs="Times New Roman"/>
          <w:noProof/>
        </w:rPr>
        <w:drawing>
          <wp:inline distT="0" distB="0" distL="0" distR="0" wp14:anchorId="0E9F998E" wp14:editId="63C9E105">
            <wp:extent cx="6019623" cy="3815715"/>
            <wp:effectExtent l="0" t="0" r="635" b="0"/>
            <wp:docPr id="791528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623" cy="3815715"/>
                    </a:xfrm>
                    <a:prstGeom prst="rect">
                      <a:avLst/>
                    </a:prstGeom>
                    <a:noFill/>
                    <a:ln>
                      <a:noFill/>
                    </a:ln>
                  </pic:spPr>
                </pic:pic>
              </a:graphicData>
            </a:graphic>
          </wp:inline>
        </w:drawing>
      </w:r>
    </w:p>
    <w:p w14:paraId="0619C50C" w14:textId="03AA73E1" w:rsidR="00F05EA7" w:rsidRPr="00003A6B" w:rsidRDefault="006130A3" w:rsidP="00F05EA7">
      <w:pPr>
        <w:pStyle w:val="Caption"/>
        <w:rPr>
          <w:rFonts w:cs="Times New Roman"/>
          <w:b/>
          <w:bCs/>
          <w:i/>
          <w:iCs w:val="0"/>
          <w:szCs w:val="24"/>
        </w:rPr>
      </w:pPr>
      <w:r w:rsidRPr="00324A75">
        <w:rPr>
          <w:rFonts w:cs="Times New Roman"/>
        </w:rPr>
        <w:br w:type="textWrapping" w:clear="all"/>
      </w:r>
      <w:r w:rsidR="00F05EA7" w:rsidRPr="00003A6B">
        <w:rPr>
          <w:b/>
          <w:bCs/>
          <w:i/>
          <w:iCs w:val="0"/>
        </w:rPr>
        <w:t xml:space="preserve">Figure </w:t>
      </w:r>
      <w:r w:rsidR="00003A6B" w:rsidRPr="00003A6B">
        <w:rPr>
          <w:b/>
          <w:bCs/>
          <w:i/>
          <w:iCs w:val="0"/>
        </w:rPr>
        <w:t>4.32</w:t>
      </w:r>
      <w:r w:rsidR="00F05EA7" w:rsidRPr="00003A6B">
        <w:rPr>
          <w:rFonts w:cs="Times New Roman"/>
          <w:b/>
          <w:bCs/>
          <w:i/>
          <w:iCs w:val="0"/>
          <w:szCs w:val="24"/>
        </w:rPr>
        <w:t xml:space="preserve"> Module Diagram</w:t>
      </w:r>
    </w:p>
    <w:p w14:paraId="48D27840" w14:textId="25A90CB7" w:rsidR="00633137" w:rsidRPr="00324A75" w:rsidRDefault="00633137" w:rsidP="007A37D8">
      <w:pPr>
        <w:jc w:val="both"/>
        <w:rPr>
          <w:rFonts w:ascii="Times New Roman" w:hAnsi="Times New Roman" w:cs="Times New Roman"/>
        </w:rPr>
      </w:pPr>
    </w:p>
    <w:p w14:paraId="7835F8E3" w14:textId="3E317347" w:rsidR="0076322D" w:rsidRPr="00324A75" w:rsidRDefault="0076322D" w:rsidP="007A37D8">
      <w:pPr>
        <w:jc w:val="both"/>
        <w:rPr>
          <w:rFonts w:ascii="Times New Roman" w:hAnsi="Times New Roman" w:cs="Times New Roman"/>
        </w:rPr>
      </w:pPr>
      <w:r w:rsidRPr="00324A75">
        <w:rPr>
          <w:rFonts w:ascii="Times New Roman" w:hAnsi="Times New Roman" w:cs="Times New Roman"/>
        </w:rPr>
        <w:t xml:space="preserve"> </w:t>
      </w:r>
    </w:p>
    <w:p w14:paraId="115C7574" w14:textId="3EEE049E" w:rsidR="0076322D" w:rsidRPr="00324A75" w:rsidRDefault="00266E89"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Registration</w:t>
      </w:r>
      <w:r w:rsidR="00AA436F" w:rsidRPr="00B96D2D">
        <w:rPr>
          <w:rFonts w:ascii="Times New Roman" w:hAnsi="Times New Roman" w:cs="Times New Roman"/>
          <w:b/>
          <w:bCs/>
          <w:sz w:val="28"/>
          <w:szCs w:val="28"/>
        </w:rPr>
        <w:t xml:space="preserve">: </w:t>
      </w:r>
      <w:r w:rsidR="00AA436F" w:rsidRPr="00324A75">
        <w:rPr>
          <w:rFonts w:ascii="Times New Roman" w:hAnsi="Times New Roman" w:cs="Times New Roman"/>
          <w:sz w:val="28"/>
          <w:szCs w:val="28"/>
        </w:rPr>
        <w:t>The module deals with the registration of new user in the system</w:t>
      </w:r>
      <w:r w:rsidR="00460357" w:rsidRPr="00324A75">
        <w:rPr>
          <w:rFonts w:ascii="Times New Roman" w:hAnsi="Times New Roman" w:cs="Times New Roman"/>
          <w:sz w:val="28"/>
          <w:szCs w:val="28"/>
        </w:rPr>
        <w:t>.</w:t>
      </w:r>
    </w:p>
    <w:p w14:paraId="7FEF93B3" w14:textId="6CA899D4" w:rsidR="00460357" w:rsidRPr="00324A75" w:rsidRDefault="00460357"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User: </w:t>
      </w:r>
      <w:r w:rsidRPr="00324A75">
        <w:rPr>
          <w:rFonts w:ascii="Times New Roman" w:hAnsi="Times New Roman" w:cs="Times New Roman"/>
          <w:sz w:val="28"/>
          <w:szCs w:val="28"/>
        </w:rPr>
        <w:t xml:space="preserve">The sub module </w:t>
      </w:r>
      <w:r w:rsidR="008D56CB" w:rsidRPr="00324A75">
        <w:rPr>
          <w:rFonts w:ascii="Times New Roman" w:hAnsi="Times New Roman" w:cs="Times New Roman"/>
          <w:sz w:val="28"/>
          <w:szCs w:val="28"/>
        </w:rPr>
        <w:t>of registration deals with the registration of new user.</w:t>
      </w:r>
    </w:p>
    <w:p w14:paraId="0B1ABFA6" w14:textId="41FEECBA" w:rsidR="008D56CB" w:rsidRPr="00324A75" w:rsidRDefault="008D56CB"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Student: </w:t>
      </w:r>
      <w:r w:rsidRPr="00324A75">
        <w:rPr>
          <w:rFonts w:ascii="Times New Roman" w:hAnsi="Times New Roman" w:cs="Times New Roman"/>
          <w:sz w:val="28"/>
          <w:szCs w:val="28"/>
        </w:rPr>
        <w:t xml:space="preserve">The student registration module enables </w:t>
      </w:r>
      <w:r w:rsidR="0056792E" w:rsidRPr="00324A75">
        <w:rPr>
          <w:rFonts w:ascii="Times New Roman" w:hAnsi="Times New Roman" w:cs="Times New Roman"/>
          <w:sz w:val="28"/>
          <w:szCs w:val="28"/>
        </w:rPr>
        <w:t xml:space="preserve">students to enrol in the campus connect </w:t>
      </w:r>
      <w:r w:rsidR="00AB4024" w:rsidRPr="00324A75">
        <w:rPr>
          <w:rFonts w:ascii="Times New Roman" w:hAnsi="Times New Roman" w:cs="Times New Roman"/>
          <w:sz w:val="28"/>
          <w:szCs w:val="28"/>
        </w:rPr>
        <w:t>application.</w:t>
      </w:r>
    </w:p>
    <w:p w14:paraId="077A16F7" w14:textId="6BCC6DB0" w:rsidR="00AB4024" w:rsidRPr="00324A75" w:rsidRDefault="009B4DF7"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Faculty: </w:t>
      </w:r>
      <w:r w:rsidRPr="00324A75">
        <w:rPr>
          <w:rFonts w:ascii="Times New Roman" w:hAnsi="Times New Roman" w:cs="Times New Roman"/>
          <w:sz w:val="28"/>
          <w:szCs w:val="28"/>
        </w:rPr>
        <w:t xml:space="preserve">The faculty registration module </w:t>
      </w:r>
      <w:r w:rsidR="003D1A57" w:rsidRPr="00324A75">
        <w:rPr>
          <w:rFonts w:ascii="Times New Roman" w:hAnsi="Times New Roman" w:cs="Times New Roman"/>
          <w:sz w:val="28"/>
          <w:szCs w:val="28"/>
        </w:rPr>
        <w:t>enables faculty member to enrol in the campus connect application.</w:t>
      </w:r>
    </w:p>
    <w:p w14:paraId="485222AE" w14:textId="77777777" w:rsidR="00C04578" w:rsidRPr="00324A75" w:rsidRDefault="00C04578" w:rsidP="007A37D8">
      <w:pPr>
        <w:jc w:val="both"/>
        <w:rPr>
          <w:rFonts w:ascii="Times New Roman" w:hAnsi="Times New Roman" w:cs="Times New Roman"/>
        </w:rPr>
      </w:pPr>
    </w:p>
    <w:p w14:paraId="12095B6F" w14:textId="58FD80F5" w:rsidR="00C04578" w:rsidRPr="00324A75" w:rsidRDefault="00C04578"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Login: </w:t>
      </w:r>
      <w:r w:rsidRPr="00324A75">
        <w:rPr>
          <w:rFonts w:ascii="Times New Roman" w:hAnsi="Times New Roman" w:cs="Times New Roman"/>
          <w:sz w:val="28"/>
          <w:szCs w:val="28"/>
        </w:rPr>
        <w:t xml:space="preserve">The </w:t>
      </w:r>
      <w:r w:rsidR="007724C2" w:rsidRPr="00324A75">
        <w:rPr>
          <w:rFonts w:ascii="Times New Roman" w:hAnsi="Times New Roman" w:cs="Times New Roman"/>
          <w:sz w:val="28"/>
          <w:szCs w:val="28"/>
        </w:rPr>
        <w:t xml:space="preserve">login module in campus connect </w:t>
      </w:r>
      <w:r w:rsidR="00FD5911" w:rsidRPr="00324A75">
        <w:rPr>
          <w:rFonts w:ascii="Times New Roman" w:hAnsi="Times New Roman" w:cs="Times New Roman"/>
          <w:sz w:val="28"/>
          <w:szCs w:val="28"/>
        </w:rPr>
        <w:t>allows user and admin to securely a</w:t>
      </w:r>
      <w:r w:rsidR="002408B7" w:rsidRPr="00324A75">
        <w:rPr>
          <w:rFonts w:ascii="Times New Roman" w:hAnsi="Times New Roman" w:cs="Times New Roman"/>
          <w:sz w:val="28"/>
          <w:szCs w:val="28"/>
        </w:rPr>
        <w:t xml:space="preserve">ccess their accounts using </w:t>
      </w:r>
      <w:r w:rsidR="00125065" w:rsidRPr="00324A75">
        <w:rPr>
          <w:rFonts w:ascii="Times New Roman" w:hAnsi="Times New Roman" w:cs="Times New Roman"/>
          <w:sz w:val="28"/>
          <w:szCs w:val="28"/>
        </w:rPr>
        <w:t>credentials ensuring proper authentication.</w:t>
      </w:r>
      <w:r w:rsidR="002408B7" w:rsidRPr="00324A75">
        <w:rPr>
          <w:rFonts w:ascii="Times New Roman" w:hAnsi="Times New Roman" w:cs="Times New Roman"/>
          <w:sz w:val="28"/>
          <w:szCs w:val="28"/>
        </w:rPr>
        <w:t xml:space="preserve"> </w:t>
      </w:r>
    </w:p>
    <w:p w14:paraId="0C056C39" w14:textId="79541700" w:rsidR="00C04578" w:rsidRPr="00324A75" w:rsidRDefault="00C04578"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User:</w:t>
      </w:r>
      <w:r w:rsidR="00F41F46" w:rsidRPr="00324A75">
        <w:rPr>
          <w:rFonts w:ascii="Times New Roman" w:hAnsi="Times New Roman" w:cs="Times New Roman"/>
          <w:b/>
          <w:bCs/>
          <w:sz w:val="28"/>
          <w:szCs w:val="28"/>
        </w:rPr>
        <w:t xml:space="preserve"> </w:t>
      </w:r>
      <w:r w:rsidR="00F41F46" w:rsidRPr="00324A75">
        <w:rPr>
          <w:rFonts w:ascii="Times New Roman" w:hAnsi="Times New Roman" w:cs="Times New Roman"/>
          <w:sz w:val="28"/>
          <w:szCs w:val="28"/>
        </w:rPr>
        <w:t>The module deals with the user login</w:t>
      </w:r>
      <w:r w:rsidRPr="00324A75">
        <w:rPr>
          <w:rFonts w:ascii="Times New Roman" w:hAnsi="Times New Roman" w:cs="Times New Roman"/>
          <w:sz w:val="28"/>
          <w:szCs w:val="28"/>
        </w:rPr>
        <w:t>.</w:t>
      </w:r>
    </w:p>
    <w:p w14:paraId="5B5EE7C6" w14:textId="42C670F8" w:rsidR="00F41F46" w:rsidRPr="00324A75" w:rsidRDefault="00AB5BC6" w:rsidP="007A37D8">
      <w:pPr>
        <w:pStyle w:val="ListParagraph"/>
        <w:numPr>
          <w:ilvl w:val="2"/>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Student: </w:t>
      </w:r>
      <w:r w:rsidRPr="00324A75">
        <w:rPr>
          <w:rFonts w:ascii="Times New Roman" w:hAnsi="Times New Roman" w:cs="Times New Roman"/>
          <w:sz w:val="28"/>
          <w:szCs w:val="28"/>
        </w:rPr>
        <w:t xml:space="preserve">The student </w:t>
      </w:r>
      <w:r w:rsidR="007047D2" w:rsidRPr="00324A75">
        <w:rPr>
          <w:rFonts w:ascii="Times New Roman" w:hAnsi="Times New Roman" w:cs="Times New Roman"/>
          <w:sz w:val="28"/>
          <w:szCs w:val="28"/>
        </w:rPr>
        <w:t xml:space="preserve">login module in campus connect </w:t>
      </w:r>
      <w:r w:rsidR="005C6608" w:rsidRPr="00324A75">
        <w:rPr>
          <w:rFonts w:ascii="Times New Roman" w:hAnsi="Times New Roman" w:cs="Times New Roman"/>
          <w:sz w:val="28"/>
          <w:szCs w:val="28"/>
        </w:rPr>
        <w:t xml:space="preserve">enables students to securely access </w:t>
      </w:r>
      <w:r w:rsidR="00E20492" w:rsidRPr="00324A75">
        <w:rPr>
          <w:rFonts w:ascii="Times New Roman" w:hAnsi="Times New Roman" w:cs="Times New Roman"/>
          <w:sz w:val="28"/>
          <w:szCs w:val="28"/>
        </w:rPr>
        <w:t xml:space="preserve">their </w:t>
      </w:r>
      <w:r w:rsidR="00237AD2" w:rsidRPr="00324A75">
        <w:rPr>
          <w:rFonts w:ascii="Times New Roman" w:hAnsi="Times New Roman" w:cs="Times New Roman"/>
          <w:sz w:val="28"/>
          <w:szCs w:val="28"/>
        </w:rPr>
        <w:t>accounts using their credentials.</w:t>
      </w:r>
    </w:p>
    <w:p w14:paraId="65D31A70" w14:textId="4FD5A0D3" w:rsidR="00237AD2" w:rsidRPr="00324A75" w:rsidRDefault="00237AD2" w:rsidP="007A37D8">
      <w:pPr>
        <w:pStyle w:val="ListParagraph"/>
        <w:numPr>
          <w:ilvl w:val="2"/>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Faculty: </w:t>
      </w:r>
      <w:r w:rsidRPr="00324A75">
        <w:rPr>
          <w:rFonts w:ascii="Times New Roman" w:hAnsi="Times New Roman" w:cs="Times New Roman"/>
          <w:sz w:val="28"/>
          <w:szCs w:val="28"/>
        </w:rPr>
        <w:t xml:space="preserve">The faculty </w:t>
      </w:r>
      <w:r w:rsidR="002F3B43" w:rsidRPr="00324A75">
        <w:rPr>
          <w:rFonts w:ascii="Times New Roman" w:hAnsi="Times New Roman" w:cs="Times New Roman"/>
          <w:sz w:val="28"/>
          <w:szCs w:val="28"/>
        </w:rPr>
        <w:t>logi</w:t>
      </w:r>
      <w:r w:rsidRPr="00324A75">
        <w:rPr>
          <w:rFonts w:ascii="Times New Roman" w:hAnsi="Times New Roman" w:cs="Times New Roman"/>
          <w:sz w:val="28"/>
          <w:szCs w:val="28"/>
        </w:rPr>
        <w:t xml:space="preserve">n module </w:t>
      </w:r>
      <w:r w:rsidR="002F3B43" w:rsidRPr="00324A75">
        <w:rPr>
          <w:rFonts w:ascii="Times New Roman" w:hAnsi="Times New Roman" w:cs="Times New Roman"/>
          <w:sz w:val="28"/>
          <w:szCs w:val="28"/>
        </w:rPr>
        <w:t xml:space="preserve">in </w:t>
      </w:r>
      <w:r w:rsidRPr="00324A75">
        <w:rPr>
          <w:rFonts w:ascii="Times New Roman" w:hAnsi="Times New Roman" w:cs="Times New Roman"/>
          <w:sz w:val="28"/>
          <w:szCs w:val="28"/>
        </w:rPr>
        <w:t xml:space="preserve">campus connect </w:t>
      </w:r>
      <w:r w:rsidR="00A707CB" w:rsidRPr="00324A75">
        <w:rPr>
          <w:rFonts w:ascii="Times New Roman" w:hAnsi="Times New Roman" w:cs="Times New Roman"/>
          <w:sz w:val="28"/>
          <w:szCs w:val="28"/>
        </w:rPr>
        <w:t>enables faculty to securely access their accounts using their credentials.</w:t>
      </w:r>
    </w:p>
    <w:p w14:paraId="5953D28F" w14:textId="77777777" w:rsidR="00A707CB" w:rsidRPr="00324A75" w:rsidRDefault="00A707CB" w:rsidP="007A37D8">
      <w:pPr>
        <w:pStyle w:val="ListParagraph"/>
        <w:ind w:left="2160"/>
        <w:jc w:val="both"/>
        <w:rPr>
          <w:rFonts w:ascii="Times New Roman" w:hAnsi="Times New Roman" w:cs="Times New Roman"/>
          <w:b/>
          <w:bCs/>
          <w:sz w:val="28"/>
          <w:szCs w:val="28"/>
        </w:rPr>
      </w:pPr>
    </w:p>
    <w:p w14:paraId="1CA9FE02" w14:textId="44FAC38D" w:rsidR="00C04578" w:rsidRPr="00324A75" w:rsidRDefault="00A707CB"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Admin</w:t>
      </w:r>
      <w:r w:rsidR="00C04578" w:rsidRPr="00324A75">
        <w:rPr>
          <w:rFonts w:ascii="Times New Roman" w:hAnsi="Times New Roman" w:cs="Times New Roman"/>
          <w:b/>
          <w:bCs/>
          <w:sz w:val="28"/>
          <w:szCs w:val="28"/>
        </w:rPr>
        <w:t xml:space="preserve">: </w:t>
      </w:r>
      <w:r w:rsidR="00C04578" w:rsidRPr="00324A75">
        <w:rPr>
          <w:rFonts w:ascii="Times New Roman" w:hAnsi="Times New Roman" w:cs="Times New Roman"/>
          <w:sz w:val="28"/>
          <w:szCs w:val="28"/>
        </w:rPr>
        <w:t xml:space="preserve">The </w:t>
      </w:r>
      <w:r w:rsidRPr="00324A75">
        <w:rPr>
          <w:rFonts w:ascii="Times New Roman" w:hAnsi="Times New Roman" w:cs="Times New Roman"/>
          <w:sz w:val="28"/>
          <w:szCs w:val="28"/>
        </w:rPr>
        <w:t xml:space="preserve">admin login module in campus connect enables </w:t>
      </w:r>
      <w:r w:rsidR="00947179" w:rsidRPr="00324A75">
        <w:rPr>
          <w:rFonts w:ascii="Times New Roman" w:hAnsi="Times New Roman" w:cs="Times New Roman"/>
          <w:sz w:val="28"/>
          <w:szCs w:val="28"/>
        </w:rPr>
        <w:t>admin to securely access their accounts using their credentials</w:t>
      </w:r>
      <w:r w:rsidR="00C04578" w:rsidRPr="00324A75">
        <w:rPr>
          <w:rFonts w:ascii="Times New Roman" w:hAnsi="Times New Roman" w:cs="Times New Roman"/>
          <w:sz w:val="28"/>
          <w:szCs w:val="28"/>
        </w:rPr>
        <w:t>.</w:t>
      </w:r>
    </w:p>
    <w:p w14:paraId="072AA2DE" w14:textId="0509C30A" w:rsidR="00114DA4" w:rsidRPr="00324A75" w:rsidRDefault="00114DA4" w:rsidP="007A37D8">
      <w:pPr>
        <w:jc w:val="both"/>
        <w:rPr>
          <w:rFonts w:ascii="Times New Roman" w:hAnsi="Times New Roman" w:cs="Times New Roman"/>
          <w:b/>
          <w:bCs/>
          <w:sz w:val="28"/>
          <w:szCs w:val="28"/>
        </w:rPr>
      </w:pPr>
    </w:p>
    <w:p w14:paraId="7C7AA2AB" w14:textId="5686676F" w:rsidR="00114DA4" w:rsidRPr="00324A75" w:rsidRDefault="00114DA4"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Post/Blog</w:t>
      </w:r>
      <w:r w:rsidRPr="00324A75">
        <w:rPr>
          <w:rFonts w:ascii="Times New Roman" w:hAnsi="Times New Roman" w:cs="Times New Roman"/>
          <w:b/>
          <w:bCs/>
          <w:sz w:val="32"/>
          <w:szCs w:val="32"/>
        </w:rPr>
        <w:t xml:space="preserve">: </w:t>
      </w:r>
      <w:r w:rsidRPr="00324A75">
        <w:rPr>
          <w:rFonts w:ascii="Times New Roman" w:hAnsi="Times New Roman" w:cs="Times New Roman"/>
          <w:sz w:val="28"/>
          <w:szCs w:val="28"/>
        </w:rPr>
        <w:t xml:space="preserve">The </w:t>
      </w:r>
      <w:r w:rsidR="00EC3ACA" w:rsidRPr="00324A75">
        <w:rPr>
          <w:rFonts w:ascii="Times New Roman" w:hAnsi="Times New Roman" w:cs="Times New Roman"/>
          <w:sz w:val="28"/>
          <w:szCs w:val="28"/>
        </w:rPr>
        <w:t xml:space="preserve">post/blog module in campus connect allows users to share their </w:t>
      </w:r>
      <w:r w:rsidR="00EA1FAC" w:rsidRPr="00324A75">
        <w:rPr>
          <w:rFonts w:ascii="Times New Roman" w:hAnsi="Times New Roman" w:cs="Times New Roman"/>
          <w:sz w:val="28"/>
          <w:szCs w:val="28"/>
        </w:rPr>
        <w:t>thoughts with sub-modules for adding modifying viewing and liking posts.</w:t>
      </w:r>
    </w:p>
    <w:p w14:paraId="07BF7874" w14:textId="5E7E5E2F" w:rsidR="00114DA4" w:rsidRPr="00324A75" w:rsidRDefault="00EA1FAC"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Add</w:t>
      </w:r>
      <w:r w:rsidR="00114DA4" w:rsidRPr="00324A75">
        <w:rPr>
          <w:rFonts w:ascii="Times New Roman" w:hAnsi="Times New Roman" w:cs="Times New Roman"/>
          <w:b/>
          <w:bCs/>
          <w:sz w:val="28"/>
          <w:szCs w:val="28"/>
        </w:rPr>
        <w:t xml:space="preserve">: </w:t>
      </w:r>
      <w:r w:rsidR="00114DA4" w:rsidRPr="00324A75">
        <w:rPr>
          <w:rFonts w:ascii="Times New Roman" w:hAnsi="Times New Roman" w:cs="Times New Roman"/>
          <w:sz w:val="28"/>
          <w:szCs w:val="28"/>
        </w:rPr>
        <w:t>T</w:t>
      </w:r>
      <w:r w:rsidR="00B37E3D" w:rsidRPr="00324A75">
        <w:rPr>
          <w:rFonts w:ascii="Times New Roman" w:hAnsi="Times New Roman" w:cs="Times New Roman"/>
          <w:sz w:val="28"/>
          <w:szCs w:val="28"/>
        </w:rPr>
        <w:t>his</w:t>
      </w:r>
      <w:r w:rsidR="00114DA4" w:rsidRPr="00324A75">
        <w:rPr>
          <w:rFonts w:ascii="Times New Roman" w:hAnsi="Times New Roman" w:cs="Times New Roman"/>
          <w:sz w:val="28"/>
          <w:szCs w:val="28"/>
        </w:rPr>
        <w:t xml:space="preserve"> sub module </w:t>
      </w:r>
      <w:r w:rsidR="00B37E3D" w:rsidRPr="00324A75">
        <w:rPr>
          <w:rFonts w:ascii="Times New Roman" w:hAnsi="Times New Roman" w:cs="Times New Roman"/>
          <w:sz w:val="28"/>
          <w:szCs w:val="28"/>
        </w:rPr>
        <w:t xml:space="preserve">enables user to create </w:t>
      </w:r>
      <w:r w:rsidR="00711AEF" w:rsidRPr="00324A75">
        <w:rPr>
          <w:rFonts w:ascii="Times New Roman" w:hAnsi="Times New Roman" w:cs="Times New Roman"/>
          <w:sz w:val="28"/>
          <w:szCs w:val="28"/>
        </w:rPr>
        <w:t>and publish their thoughts or content as posts or blogs on the platform.</w:t>
      </w:r>
    </w:p>
    <w:p w14:paraId="577CB735" w14:textId="2130BD6C" w:rsidR="00114DA4" w:rsidRPr="00324A75" w:rsidRDefault="00EA1FAC"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Modify</w:t>
      </w:r>
      <w:r w:rsidR="00114DA4" w:rsidRPr="00324A75">
        <w:rPr>
          <w:rFonts w:ascii="Times New Roman" w:hAnsi="Times New Roman" w:cs="Times New Roman"/>
          <w:b/>
          <w:bCs/>
          <w:sz w:val="28"/>
          <w:szCs w:val="28"/>
        </w:rPr>
        <w:t xml:space="preserve">: </w:t>
      </w:r>
      <w:r w:rsidR="00114DA4" w:rsidRPr="00324A75">
        <w:rPr>
          <w:rFonts w:ascii="Times New Roman" w:hAnsi="Times New Roman" w:cs="Times New Roman"/>
          <w:sz w:val="28"/>
          <w:szCs w:val="28"/>
        </w:rPr>
        <w:t>Th</w:t>
      </w:r>
      <w:r w:rsidR="00711AEF" w:rsidRPr="00324A75">
        <w:rPr>
          <w:rFonts w:ascii="Times New Roman" w:hAnsi="Times New Roman" w:cs="Times New Roman"/>
          <w:sz w:val="28"/>
          <w:szCs w:val="28"/>
        </w:rPr>
        <w:t xml:space="preserve">is </w:t>
      </w:r>
      <w:r w:rsidR="00513119" w:rsidRPr="00324A75">
        <w:rPr>
          <w:rFonts w:ascii="Times New Roman" w:hAnsi="Times New Roman" w:cs="Times New Roman"/>
          <w:sz w:val="28"/>
          <w:szCs w:val="28"/>
        </w:rPr>
        <w:t>sub-module allows users to edit and update their pre</w:t>
      </w:r>
      <w:r w:rsidR="00C92815" w:rsidRPr="00324A75">
        <w:rPr>
          <w:rFonts w:ascii="Times New Roman" w:hAnsi="Times New Roman" w:cs="Times New Roman"/>
          <w:sz w:val="28"/>
          <w:szCs w:val="28"/>
        </w:rPr>
        <w:t>viously published posts/blogs</w:t>
      </w:r>
      <w:r w:rsidR="00114DA4" w:rsidRPr="00324A75">
        <w:rPr>
          <w:rFonts w:ascii="Times New Roman" w:hAnsi="Times New Roman" w:cs="Times New Roman"/>
          <w:sz w:val="28"/>
          <w:szCs w:val="28"/>
        </w:rPr>
        <w:t>.</w:t>
      </w:r>
    </w:p>
    <w:p w14:paraId="668D4784" w14:textId="38CC80B1" w:rsidR="00114DA4" w:rsidRPr="00324A75" w:rsidRDefault="00EA1FAC"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View</w:t>
      </w:r>
      <w:r w:rsidR="00114DA4" w:rsidRPr="00324A75">
        <w:rPr>
          <w:rFonts w:ascii="Times New Roman" w:hAnsi="Times New Roman" w:cs="Times New Roman"/>
          <w:b/>
          <w:bCs/>
          <w:sz w:val="28"/>
          <w:szCs w:val="28"/>
        </w:rPr>
        <w:t xml:space="preserve">: </w:t>
      </w:r>
      <w:r w:rsidR="00C92815" w:rsidRPr="00324A75">
        <w:rPr>
          <w:rFonts w:ascii="Times New Roman" w:hAnsi="Times New Roman" w:cs="Times New Roman"/>
          <w:sz w:val="28"/>
          <w:szCs w:val="28"/>
        </w:rPr>
        <w:t xml:space="preserve">This sub-module allows </w:t>
      </w:r>
      <w:r w:rsidR="000A7BC4" w:rsidRPr="00324A75">
        <w:rPr>
          <w:rFonts w:ascii="Times New Roman" w:hAnsi="Times New Roman" w:cs="Times New Roman"/>
          <w:sz w:val="28"/>
          <w:szCs w:val="28"/>
        </w:rPr>
        <w:t>user to browse and read posts/blogs</w:t>
      </w:r>
      <w:r w:rsidR="00114DA4" w:rsidRPr="00324A75">
        <w:rPr>
          <w:rFonts w:ascii="Times New Roman" w:hAnsi="Times New Roman" w:cs="Times New Roman"/>
          <w:sz w:val="28"/>
          <w:szCs w:val="28"/>
        </w:rPr>
        <w:t>.</w:t>
      </w:r>
    </w:p>
    <w:p w14:paraId="324C6178" w14:textId="4E0B6D03" w:rsidR="00EA1FAC" w:rsidRPr="00324A75" w:rsidRDefault="00B37E3D"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Likes:</w:t>
      </w:r>
      <w:r w:rsidR="000A7BC4" w:rsidRPr="00324A75">
        <w:rPr>
          <w:rFonts w:ascii="Times New Roman" w:hAnsi="Times New Roman" w:cs="Times New Roman"/>
          <w:sz w:val="28"/>
          <w:szCs w:val="28"/>
        </w:rPr>
        <w:t xml:space="preserve"> This sub-module </w:t>
      </w:r>
      <w:r w:rsidR="00513A04" w:rsidRPr="00324A75">
        <w:rPr>
          <w:rFonts w:ascii="Times New Roman" w:hAnsi="Times New Roman" w:cs="Times New Roman"/>
          <w:sz w:val="28"/>
          <w:szCs w:val="28"/>
        </w:rPr>
        <w:t>allows user to express their appreciation for posts</w:t>
      </w:r>
      <w:r w:rsidR="00E70A93" w:rsidRPr="00324A75">
        <w:rPr>
          <w:rFonts w:ascii="Times New Roman" w:hAnsi="Times New Roman" w:cs="Times New Roman"/>
          <w:sz w:val="28"/>
          <w:szCs w:val="28"/>
        </w:rPr>
        <w:t>/blogs by liking them.</w:t>
      </w:r>
    </w:p>
    <w:p w14:paraId="329ED0D9" w14:textId="640092BA" w:rsidR="00E70A93" w:rsidRPr="00324A75" w:rsidRDefault="00E70A93" w:rsidP="007A37D8">
      <w:pPr>
        <w:jc w:val="both"/>
        <w:rPr>
          <w:rFonts w:ascii="Times New Roman" w:hAnsi="Times New Roman" w:cs="Times New Roman"/>
          <w:b/>
          <w:bCs/>
          <w:sz w:val="28"/>
          <w:szCs w:val="28"/>
        </w:rPr>
      </w:pPr>
    </w:p>
    <w:p w14:paraId="4CF922CF" w14:textId="3B06D3F8" w:rsidR="00E70A93" w:rsidRPr="00324A75" w:rsidRDefault="00E70A93"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Comment: </w:t>
      </w:r>
      <w:r w:rsidRPr="00324A75">
        <w:rPr>
          <w:rFonts w:ascii="Times New Roman" w:hAnsi="Times New Roman" w:cs="Times New Roman"/>
          <w:sz w:val="28"/>
          <w:szCs w:val="28"/>
        </w:rPr>
        <w:t xml:space="preserve">This module </w:t>
      </w:r>
      <w:r w:rsidR="00D741FB" w:rsidRPr="00324A75">
        <w:rPr>
          <w:rFonts w:ascii="Times New Roman" w:hAnsi="Times New Roman" w:cs="Times New Roman"/>
          <w:sz w:val="28"/>
          <w:szCs w:val="28"/>
        </w:rPr>
        <w:t xml:space="preserve">in campus connect allows user to add their thoughts or </w:t>
      </w:r>
      <w:r w:rsidR="00A967A7" w:rsidRPr="00324A75">
        <w:rPr>
          <w:rFonts w:ascii="Times New Roman" w:hAnsi="Times New Roman" w:cs="Times New Roman"/>
          <w:sz w:val="28"/>
          <w:szCs w:val="28"/>
        </w:rPr>
        <w:t>feedback to posts/blogs by adding and viewing comments.</w:t>
      </w:r>
    </w:p>
    <w:p w14:paraId="0CB944BB" w14:textId="6E871A2E" w:rsidR="00E70A93" w:rsidRPr="00324A75" w:rsidRDefault="00E70A93"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Add: </w:t>
      </w:r>
      <w:r w:rsidRPr="00324A75">
        <w:rPr>
          <w:rFonts w:ascii="Times New Roman" w:hAnsi="Times New Roman" w:cs="Times New Roman"/>
          <w:sz w:val="28"/>
          <w:szCs w:val="28"/>
        </w:rPr>
        <w:t xml:space="preserve">This sub module enables user to </w:t>
      </w:r>
      <w:r w:rsidR="00726CE7" w:rsidRPr="00324A75">
        <w:rPr>
          <w:rFonts w:ascii="Times New Roman" w:hAnsi="Times New Roman" w:cs="Times New Roman"/>
          <w:sz w:val="28"/>
          <w:szCs w:val="28"/>
        </w:rPr>
        <w:t xml:space="preserve">post their thought or response on posts/blogs </w:t>
      </w:r>
      <w:r w:rsidR="00B1097A" w:rsidRPr="00324A75">
        <w:rPr>
          <w:rFonts w:ascii="Times New Roman" w:hAnsi="Times New Roman" w:cs="Times New Roman"/>
          <w:sz w:val="28"/>
          <w:szCs w:val="28"/>
        </w:rPr>
        <w:t>shared within the platform</w:t>
      </w:r>
      <w:r w:rsidRPr="00324A75">
        <w:rPr>
          <w:rFonts w:ascii="Times New Roman" w:hAnsi="Times New Roman" w:cs="Times New Roman"/>
          <w:sz w:val="28"/>
          <w:szCs w:val="28"/>
        </w:rPr>
        <w:t>.</w:t>
      </w:r>
    </w:p>
    <w:p w14:paraId="3A8E7221" w14:textId="5DAF36CD" w:rsidR="00E70A93" w:rsidRPr="00324A75" w:rsidRDefault="00B1097A"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View</w:t>
      </w:r>
      <w:r w:rsidR="00E70A93" w:rsidRPr="00324A75">
        <w:rPr>
          <w:rFonts w:ascii="Times New Roman" w:hAnsi="Times New Roman" w:cs="Times New Roman"/>
          <w:b/>
          <w:bCs/>
          <w:sz w:val="28"/>
          <w:szCs w:val="28"/>
        </w:rPr>
        <w:t xml:space="preserve">: </w:t>
      </w:r>
      <w:r w:rsidR="00E70A93" w:rsidRPr="00324A75">
        <w:rPr>
          <w:rFonts w:ascii="Times New Roman" w:hAnsi="Times New Roman" w:cs="Times New Roman"/>
          <w:sz w:val="28"/>
          <w:szCs w:val="28"/>
        </w:rPr>
        <w:t xml:space="preserve">This sub-module allows users to </w:t>
      </w:r>
      <w:r w:rsidRPr="00324A75">
        <w:rPr>
          <w:rFonts w:ascii="Times New Roman" w:hAnsi="Times New Roman" w:cs="Times New Roman"/>
          <w:sz w:val="28"/>
          <w:szCs w:val="28"/>
        </w:rPr>
        <w:t xml:space="preserve">see </w:t>
      </w:r>
      <w:r w:rsidR="00B25A7E" w:rsidRPr="00324A75">
        <w:rPr>
          <w:rFonts w:ascii="Times New Roman" w:hAnsi="Times New Roman" w:cs="Times New Roman"/>
          <w:sz w:val="28"/>
          <w:szCs w:val="28"/>
        </w:rPr>
        <w:t>and read comments posted on posts/blogs</w:t>
      </w:r>
      <w:r w:rsidR="00E70A93" w:rsidRPr="00324A75">
        <w:rPr>
          <w:rFonts w:ascii="Times New Roman" w:hAnsi="Times New Roman" w:cs="Times New Roman"/>
          <w:sz w:val="28"/>
          <w:szCs w:val="28"/>
        </w:rPr>
        <w:t>.</w:t>
      </w:r>
    </w:p>
    <w:p w14:paraId="713EB362" w14:textId="1968C955" w:rsidR="00F340CD" w:rsidRDefault="00F340CD" w:rsidP="007A37D8">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238633E1" w14:textId="0BD87925" w:rsidR="00E649A7" w:rsidRPr="00523988" w:rsidRDefault="00E649A7" w:rsidP="00523988">
      <w:pPr>
        <w:pStyle w:val="ListParagraph"/>
        <w:numPr>
          <w:ilvl w:val="0"/>
          <w:numId w:val="39"/>
        </w:numPr>
        <w:jc w:val="both"/>
        <w:rPr>
          <w:rFonts w:ascii="Times New Roman" w:hAnsi="Times New Roman" w:cs="Times New Roman"/>
          <w:b/>
          <w:bCs/>
          <w:sz w:val="28"/>
          <w:szCs w:val="28"/>
        </w:rPr>
      </w:pPr>
      <w:r w:rsidRPr="00523988">
        <w:rPr>
          <w:rFonts w:ascii="Times New Roman" w:hAnsi="Times New Roman" w:cs="Times New Roman"/>
          <w:b/>
          <w:bCs/>
          <w:sz w:val="28"/>
          <w:szCs w:val="28"/>
        </w:rPr>
        <w:t xml:space="preserve">Report: </w:t>
      </w:r>
      <w:r w:rsidRPr="00523988">
        <w:rPr>
          <w:rFonts w:ascii="Times New Roman" w:hAnsi="Times New Roman" w:cs="Times New Roman"/>
          <w:sz w:val="28"/>
          <w:szCs w:val="28"/>
        </w:rPr>
        <w:t xml:space="preserve">This module includes sub-module </w:t>
      </w:r>
      <w:r w:rsidR="00991FF6" w:rsidRPr="00523988">
        <w:rPr>
          <w:rFonts w:ascii="Times New Roman" w:hAnsi="Times New Roman" w:cs="Times New Roman"/>
          <w:sz w:val="28"/>
          <w:szCs w:val="28"/>
        </w:rPr>
        <w:t xml:space="preserve">for adding and viewing reports. User can add reports to </w:t>
      </w:r>
      <w:r w:rsidR="009C46CB" w:rsidRPr="00523988">
        <w:rPr>
          <w:rFonts w:ascii="Times New Roman" w:hAnsi="Times New Roman" w:cs="Times New Roman"/>
          <w:sz w:val="28"/>
          <w:szCs w:val="28"/>
        </w:rPr>
        <w:t xml:space="preserve">notify administrators about inappropriate </w:t>
      </w:r>
      <w:r w:rsidR="00D8706C" w:rsidRPr="00523988">
        <w:rPr>
          <w:rFonts w:ascii="Times New Roman" w:hAnsi="Times New Roman" w:cs="Times New Roman"/>
          <w:sz w:val="28"/>
          <w:szCs w:val="28"/>
        </w:rPr>
        <w:t>content or issue</w:t>
      </w:r>
      <w:r w:rsidRPr="00523988">
        <w:rPr>
          <w:rFonts w:ascii="Times New Roman" w:hAnsi="Times New Roman" w:cs="Times New Roman"/>
          <w:sz w:val="28"/>
          <w:szCs w:val="28"/>
        </w:rPr>
        <w:t>.</w:t>
      </w:r>
    </w:p>
    <w:p w14:paraId="6E80F1C3" w14:textId="4C3A7169" w:rsidR="00E649A7" w:rsidRPr="00324A75" w:rsidRDefault="00E649A7"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Add: </w:t>
      </w:r>
      <w:r w:rsidR="00001D56" w:rsidRPr="00324A75">
        <w:rPr>
          <w:rFonts w:ascii="Times New Roman" w:hAnsi="Times New Roman" w:cs="Times New Roman"/>
          <w:sz w:val="28"/>
          <w:szCs w:val="28"/>
        </w:rPr>
        <w:t xml:space="preserve">This sub-module in campus connect allows user to submit reports </w:t>
      </w:r>
      <w:r w:rsidR="00562F9B" w:rsidRPr="00324A75">
        <w:rPr>
          <w:rFonts w:ascii="Times New Roman" w:hAnsi="Times New Roman" w:cs="Times New Roman"/>
          <w:sz w:val="28"/>
          <w:szCs w:val="28"/>
        </w:rPr>
        <w:t>about specific posts blogs or other content within platform</w:t>
      </w:r>
      <w:r w:rsidRPr="00324A75">
        <w:rPr>
          <w:rFonts w:ascii="Times New Roman" w:hAnsi="Times New Roman" w:cs="Times New Roman"/>
          <w:sz w:val="28"/>
          <w:szCs w:val="28"/>
        </w:rPr>
        <w:t>.</w:t>
      </w:r>
    </w:p>
    <w:p w14:paraId="63C7BA6D" w14:textId="332B374E" w:rsidR="00E649A7" w:rsidRPr="00324A75" w:rsidRDefault="00E649A7"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View: </w:t>
      </w:r>
      <w:r w:rsidR="00957823" w:rsidRPr="00324A75">
        <w:rPr>
          <w:rFonts w:ascii="Times New Roman" w:hAnsi="Times New Roman" w:cs="Times New Roman"/>
          <w:sz w:val="28"/>
          <w:szCs w:val="28"/>
        </w:rPr>
        <w:t xml:space="preserve">In this sub-module user can view reports they have submitted </w:t>
      </w:r>
      <w:r w:rsidR="006A3CAB" w:rsidRPr="00324A75">
        <w:rPr>
          <w:rFonts w:ascii="Times New Roman" w:hAnsi="Times New Roman" w:cs="Times New Roman"/>
          <w:sz w:val="28"/>
          <w:szCs w:val="28"/>
        </w:rPr>
        <w:t xml:space="preserve">themselves and also reports made by other users regarding their own </w:t>
      </w:r>
      <w:r w:rsidR="00C765E8" w:rsidRPr="00324A75">
        <w:rPr>
          <w:rFonts w:ascii="Times New Roman" w:hAnsi="Times New Roman" w:cs="Times New Roman"/>
          <w:sz w:val="28"/>
          <w:szCs w:val="28"/>
        </w:rPr>
        <w:t>content ensuring transparency and accountability within campus connect</w:t>
      </w:r>
      <w:r w:rsidRPr="00324A75">
        <w:rPr>
          <w:rFonts w:ascii="Times New Roman" w:hAnsi="Times New Roman" w:cs="Times New Roman"/>
          <w:sz w:val="28"/>
          <w:szCs w:val="28"/>
        </w:rPr>
        <w:t>.</w:t>
      </w:r>
    </w:p>
    <w:p w14:paraId="64A3CA16" w14:textId="7D82AE61" w:rsidR="00640AF8" w:rsidRPr="00324A75" w:rsidRDefault="00640AF8" w:rsidP="007A37D8">
      <w:pPr>
        <w:jc w:val="both"/>
        <w:rPr>
          <w:rFonts w:ascii="Times New Roman" w:hAnsi="Times New Roman" w:cs="Times New Roman"/>
          <w:b/>
          <w:bCs/>
          <w:sz w:val="28"/>
          <w:szCs w:val="28"/>
        </w:rPr>
      </w:pPr>
    </w:p>
    <w:p w14:paraId="49B3DE64" w14:textId="12D70031" w:rsidR="00640AF8" w:rsidRPr="00324A75" w:rsidRDefault="00640AF8"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Profile: </w:t>
      </w:r>
      <w:r w:rsidRPr="00324A75">
        <w:rPr>
          <w:rFonts w:ascii="Times New Roman" w:hAnsi="Times New Roman" w:cs="Times New Roman"/>
          <w:sz w:val="28"/>
          <w:szCs w:val="28"/>
        </w:rPr>
        <w:t xml:space="preserve">This module in campus connect includes </w:t>
      </w:r>
      <w:r w:rsidR="00F35533" w:rsidRPr="00324A75">
        <w:rPr>
          <w:rFonts w:ascii="Times New Roman" w:hAnsi="Times New Roman" w:cs="Times New Roman"/>
          <w:sz w:val="28"/>
          <w:szCs w:val="28"/>
        </w:rPr>
        <w:t xml:space="preserve">sub modules for modifying </w:t>
      </w:r>
      <w:r w:rsidR="00A66768" w:rsidRPr="00324A75">
        <w:rPr>
          <w:rFonts w:ascii="Times New Roman" w:hAnsi="Times New Roman" w:cs="Times New Roman"/>
          <w:sz w:val="28"/>
          <w:szCs w:val="28"/>
        </w:rPr>
        <w:t>personal info and managing posts</w:t>
      </w:r>
      <w:r w:rsidRPr="00324A75">
        <w:rPr>
          <w:rFonts w:ascii="Times New Roman" w:hAnsi="Times New Roman" w:cs="Times New Roman"/>
          <w:sz w:val="28"/>
          <w:szCs w:val="28"/>
        </w:rPr>
        <w:t>.</w:t>
      </w:r>
    </w:p>
    <w:p w14:paraId="14677B62" w14:textId="194DF1FE" w:rsidR="00640AF8" w:rsidRPr="00324A75" w:rsidRDefault="00A66768"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Modify</w:t>
      </w:r>
      <w:r w:rsidR="00640AF8" w:rsidRPr="00324A75">
        <w:rPr>
          <w:rFonts w:ascii="Times New Roman" w:hAnsi="Times New Roman" w:cs="Times New Roman"/>
          <w:b/>
          <w:bCs/>
          <w:sz w:val="28"/>
          <w:szCs w:val="28"/>
        </w:rPr>
        <w:t xml:space="preserve">: </w:t>
      </w:r>
      <w:r w:rsidR="00640AF8" w:rsidRPr="00324A75">
        <w:rPr>
          <w:rFonts w:ascii="Times New Roman" w:hAnsi="Times New Roman" w:cs="Times New Roman"/>
          <w:sz w:val="28"/>
          <w:szCs w:val="28"/>
        </w:rPr>
        <w:t xml:space="preserve">This sub module </w:t>
      </w:r>
      <w:r w:rsidRPr="00324A75">
        <w:rPr>
          <w:rFonts w:ascii="Times New Roman" w:hAnsi="Times New Roman" w:cs="Times New Roman"/>
          <w:sz w:val="28"/>
          <w:szCs w:val="28"/>
        </w:rPr>
        <w:t xml:space="preserve">allows user to update </w:t>
      </w:r>
      <w:r w:rsidR="00CF2811" w:rsidRPr="00324A75">
        <w:rPr>
          <w:rFonts w:ascii="Times New Roman" w:hAnsi="Times New Roman" w:cs="Times New Roman"/>
          <w:sz w:val="28"/>
          <w:szCs w:val="28"/>
        </w:rPr>
        <w:t>and edit their personal info</w:t>
      </w:r>
      <w:r w:rsidR="00640AF8" w:rsidRPr="00324A75">
        <w:rPr>
          <w:rFonts w:ascii="Times New Roman" w:hAnsi="Times New Roman" w:cs="Times New Roman"/>
          <w:sz w:val="28"/>
          <w:szCs w:val="28"/>
        </w:rPr>
        <w:t>.</w:t>
      </w:r>
    </w:p>
    <w:p w14:paraId="60F520B0" w14:textId="26D93DA0" w:rsidR="00640AF8" w:rsidRPr="00324A75" w:rsidRDefault="00A66768"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Manage Posts:</w:t>
      </w:r>
      <w:r w:rsidR="00640AF8" w:rsidRPr="00324A75">
        <w:rPr>
          <w:rFonts w:ascii="Times New Roman" w:hAnsi="Times New Roman" w:cs="Times New Roman"/>
          <w:b/>
          <w:bCs/>
          <w:sz w:val="28"/>
          <w:szCs w:val="28"/>
        </w:rPr>
        <w:t xml:space="preserve"> </w:t>
      </w:r>
      <w:r w:rsidR="00640AF8" w:rsidRPr="00324A75">
        <w:rPr>
          <w:rFonts w:ascii="Times New Roman" w:hAnsi="Times New Roman" w:cs="Times New Roman"/>
          <w:sz w:val="28"/>
          <w:szCs w:val="28"/>
        </w:rPr>
        <w:t xml:space="preserve">This sub-module </w:t>
      </w:r>
      <w:r w:rsidR="00CF2811" w:rsidRPr="00324A75">
        <w:rPr>
          <w:rFonts w:ascii="Times New Roman" w:hAnsi="Times New Roman" w:cs="Times New Roman"/>
          <w:sz w:val="28"/>
          <w:szCs w:val="28"/>
        </w:rPr>
        <w:t xml:space="preserve">enables </w:t>
      </w:r>
      <w:r w:rsidR="003B77C4" w:rsidRPr="00324A75">
        <w:rPr>
          <w:rFonts w:ascii="Times New Roman" w:hAnsi="Times New Roman" w:cs="Times New Roman"/>
          <w:sz w:val="28"/>
          <w:szCs w:val="28"/>
        </w:rPr>
        <w:t xml:space="preserve">user to oversee and administer their own posts/blogs </w:t>
      </w:r>
      <w:r w:rsidR="00094605" w:rsidRPr="00324A75">
        <w:rPr>
          <w:rFonts w:ascii="Times New Roman" w:hAnsi="Times New Roman" w:cs="Times New Roman"/>
          <w:sz w:val="28"/>
          <w:szCs w:val="28"/>
        </w:rPr>
        <w:t>including editing and deleting</w:t>
      </w:r>
      <w:r w:rsidR="00640AF8" w:rsidRPr="00324A75">
        <w:rPr>
          <w:rFonts w:ascii="Times New Roman" w:hAnsi="Times New Roman" w:cs="Times New Roman"/>
          <w:sz w:val="28"/>
          <w:szCs w:val="28"/>
        </w:rPr>
        <w:t>.</w:t>
      </w:r>
    </w:p>
    <w:p w14:paraId="7F2965F5" w14:textId="6CE73900" w:rsidR="00094605" w:rsidRPr="00324A75" w:rsidRDefault="00094605" w:rsidP="007A37D8">
      <w:pPr>
        <w:jc w:val="both"/>
        <w:rPr>
          <w:rFonts w:ascii="Times New Roman" w:hAnsi="Times New Roman" w:cs="Times New Roman"/>
          <w:b/>
          <w:bCs/>
          <w:sz w:val="28"/>
          <w:szCs w:val="28"/>
        </w:rPr>
      </w:pPr>
    </w:p>
    <w:p w14:paraId="238FD912" w14:textId="67DF450A" w:rsidR="00094605" w:rsidRPr="00324A75" w:rsidRDefault="00094605"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Messa</w:t>
      </w:r>
      <w:r w:rsidR="00350776" w:rsidRPr="00B96D2D">
        <w:rPr>
          <w:rFonts w:ascii="Times New Roman" w:hAnsi="Times New Roman" w:cs="Times New Roman"/>
          <w:b/>
          <w:bCs/>
          <w:sz w:val="28"/>
          <w:szCs w:val="28"/>
        </w:rPr>
        <w:t>ging</w:t>
      </w:r>
      <w:r w:rsidRPr="00B96D2D">
        <w:rPr>
          <w:rFonts w:ascii="Times New Roman" w:hAnsi="Times New Roman" w:cs="Times New Roman"/>
          <w:b/>
          <w:bCs/>
          <w:sz w:val="28"/>
          <w:szCs w:val="28"/>
        </w:rPr>
        <w:t xml:space="preserve">: </w:t>
      </w:r>
      <w:r w:rsidRPr="00324A75">
        <w:rPr>
          <w:rFonts w:ascii="Times New Roman" w:hAnsi="Times New Roman" w:cs="Times New Roman"/>
          <w:sz w:val="28"/>
          <w:szCs w:val="28"/>
        </w:rPr>
        <w:t xml:space="preserve">This module </w:t>
      </w:r>
      <w:r w:rsidR="00350776" w:rsidRPr="00324A75">
        <w:rPr>
          <w:rFonts w:ascii="Times New Roman" w:hAnsi="Times New Roman" w:cs="Times New Roman"/>
          <w:sz w:val="28"/>
          <w:szCs w:val="28"/>
        </w:rPr>
        <w:t xml:space="preserve">includes sub-modules for one-to-one </w:t>
      </w:r>
      <w:r w:rsidR="004719FA" w:rsidRPr="00324A75">
        <w:rPr>
          <w:rFonts w:ascii="Times New Roman" w:hAnsi="Times New Roman" w:cs="Times New Roman"/>
          <w:sz w:val="28"/>
          <w:szCs w:val="28"/>
        </w:rPr>
        <w:t>messaging and group messaging</w:t>
      </w:r>
      <w:r w:rsidR="00652298" w:rsidRPr="00324A75">
        <w:rPr>
          <w:rFonts w:ascii="Times New Roman" w:hAnsi="Times New Roman" w:cs="Times New Roman"/>
          <w:sz w:val="28"/>
          <w:szCs w:val="28"/>
        </w:rPr>
        <w:t xml:space="preserve"> functionalities</w:t>
      </w:r>
      <w:r w:rsidRPr="00324A75">
        <w:rPr>
          <w:rFonts w:ascii="Times New Roman" w:hAnsi="Times New Roman" w:cs="Times New Roman"/>
          <w:sz w:val="28"/>
          <w:szCs w:val="28"/>
        </w:rPr>
        <w:t>.</w:t>
      </w:r>
    </w:p>
    <w:p w14:paraId="60875AEF" w14:textId="72C89489" w:rsidR="00094605" w:rsidRPr="00324A75" w:rsidRDefault="00652298"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One-to-one</w:t>
      </w:r>
      <w:r w:rsidR="00094605" w:rsidRPr="00324A75">
        <w:rPr>
          <w:rFonts w:ascii="Times New Roman" w:hAnsi="Times New Roman" w:cs="Times New Roman"/>
          <w:b/>
          <w:bCs/>
          <w:sz w:val="28"/>
          <w:szCs w:val="28"/>
        </w:rPr>
        <w:t xml:space="preserve">: </w:t>
      </w:r>
      <w:r w:rsidR="00094605" w:rsidRPr="00324A75">
        <w:rPr>
          <w:rFonts w:ascii="Times New Roman" w:hAnsi="Times New Roman" w:cs="Times New Roman"/>
          <w:sz w:val="28"/>
          <w:szCs w:val="28"/>
        </w:rPr>
        <w:t xml:space="preserve">This sub module </w:t>
      </w:r>
      <w:r w:rsidR="00D533E3" w:rsidRPr="00324A75">
        <w:rPr>
          <w:rFonts w:ascii="Times New Roman" w:hAnsi="Times New Roman" w:cs="Times New Roman"/>
          <w:sz w:val="28"/>
          <w:szCs w:val="28"/>
        </w:rPr>
        <w:t xml:space="preserve">in campus connect allows students </w:t>
      </w:r>
      <w:r w:rsidR="0096209A" w:rsidRPr="00324A75">
        <w:rPr>
          <w:rFonts w:ascii="Times New Roman" w:hAnsi="Times New Roman" w:cs="Times New Roman"/>
          <w:sz w:val="28"/>
          <w:szCs w:val="28"/>
        </w:rPr>
        <w:t>to engage in private conversation with another individual user on the platform</w:t>
      </w:r>
      <w:r w:rsidR="00AB5CAC" w:rsidRPr="00324A75">
        <w:rPr>
          <w:rFonts w:ascii="Times New Roman" w:hAnsi="Times New Roman" w:cs="Times New Roman"/>
          <w:sz w:val="28"/>
          <w:szCs w:val="28"/>
        </w:rPr>
        <w:t>.</w:t>
      </w:r>
    </w:p>
    <w:p w14:paraId="43B86308" w14:textId="4730CE73" w:rsidR="00094605" w:rsidRPr="00324A75" w:rsidRDefault="00D533E3"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Group Messaging</w:t>
      </w:r>
      <w:r w:rsidR="00094605" w:rsidRPr="00324A75">
        <w:rPr>
          <w:rFonts w:ascii="Times New Roman" w:hAnsi="Times New Roman" w:cs="Times New Roman"/>
          <w:b/>
          <w:bCs/>
          <w:sz w:val="28"/>
          <w:szCs w:val="28"/>
        </w:rPr>
        <w:t xml:space="preserve">: </w:t>
      </w:r>
      <w:r w:rsidR="00094605" w:rsidRPr="00324A75">
        <w:rPr>
          <w:rFonts w:ascii="Times New Roman" w:hAnsi="Times New Roman" w:cs="Times New Roman"/>
          <w:sz w:val="28"/>
          <w:szCs w:val="28"/>
        </w:rPr>
        <w:t xml:space="preserve">This sub-module </w:t>
      </w:r>
      <w:r w:rsidR="00AB5CAC" w:rsidRPr="00324A75">
        <w:rPr>
          <w:rFonts w:ascii="Times New Roman" w:hAnsi="Times New Roman" w:cs="Times New Roman"/>
          <w:sz w:val="28"/>
          <w:szCs w:val="28"/>
        </w:rPr>
        <w:t xml:space="preserve">in campus connect facilitates communicating </w:t>
      </w:r>
      <w:r w:rsidR="00E5240C" w:rsidRPr="00324A75">
        <w:rPr>
          <w:rFonts w:ascii="Times New Roman" w:hAnsi="Times New Roman" w:cs="Times New Roman"/>
          <w:sz w:val="28"/>
          <w:szCs w:val="28"/>
        </w:rPr>
        <w:t xml:space="preserve">among multiple users in a shared chat environment </w:t>
      </w:r>
      <w:r w:rsidR="00E7246A" w:rsidRPr="00324A75">
        <w:rPr>
          <w:rFonts w:ascii="Times New Roman" w:hAnsi="Times New Roman" w:cs="Times New Roman"/>
          <w:sz w:val="28"/>
          <w:szCs w:val="28"/>
        </w:rPr>
        <w:t>allowing users to participate in group chat.</w:t>
      </w:r>
    </w:p>
    <w:p w14:paraId="5853D7EF" w14:textId="15014600" w:rsidR="00094605" w:rsidRPr="00324A75" w:rsidRDefault="00094605" w:rsidP="007A37D8">
      <w:pPr>
        <w:jc w:val="both"/>
        <w:rPr>
          <w:rFonts w:ascii="Times New Roman" w:hAnsi="Times New Roman" w:cs="Times New Roman"/>
          <w:b/>
          <w:bCs/>
          <w:sz w:val="28"/>
          <w:szCs w:val="28"/>
        </w:rPr>
      </w:pPr>
    </w:p>
    <w:p w14:paraId="31F0B6A1" w14:textId="765AB868" w:rsidR="00E7246A" w:rsidRPr="00324A75" w:rsidRDefault="00E7246A"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Anonymous Messaging: </w:t>
      </w:r>
      <w:r w:rsidRPr="00324A75">
        <w:rPr>
          <w:rFonts w:ascii="Times New Roman" w:hAnsi="Times New Roman" w:cs="Times New Roman"/>
          <w:sz w:val="28"/>
          <w:szCs w:val="28"/>
        </w:rPr>
        <w:t xml:space="preserve">This module in campus connect </w:t>
      </w:r>
      <w:r w:rsidR="007B0F0A" w:rsidRPr="00324A75">
        <w:rPr>
          <w:rFonts w:ascii="Times New Roman" w:hAnsi="Times New Roman" w:cs="Times New Roman"/>
          <w:sz w:val="28"/>
          <w:szCs w:val="28"/>
        </w:rPr>
        <w:t xml:space="preserve">enables user to send message without revealing their identity </w:t>
      </w:r>
      <w:r w:rsidR="00BE4167" w:rsidRPr="00324A75">
        <w:rPr>
          <w:rFonts w:ascii="Times New Roman" w:hAnsi="Times New Roman" w:cs="Times New Roman"/>
          <w:sz w:val="28"/>
          <w:szCs w:val="28"/>
        </w:rPr>
        <w:t xml:space="preserve">to the recipient </w:t>
      </w:r>
      <w:r w:rsidR="00835D5A" w:rsidRPr="00324A75">
        <w:rPr>
          <w:rFonts w:ascii="Times New Roman" w:hAnsi="Times New Roman" w:cs="Times New Roman"/>
          <w:sz w:val="28"/>
          <w:szCs w:val="28"/>
        </w:rPr>
        <w:t>promoting a confidential communication channel</w:t>
      </w:r>
      <w:r w:rsidRPr="00324A75">
        <w:rPr>
          <w:rFonts w:ascii="Times New Roman" w:hAnsi="Times New Roman" w:cs="Times New Roman"/>
          <w:sz w:val="28"/>
          <w:szCs w:val="28"/>
        </w:rPr>
        <w:t>.</w:t>
      </w:r>
    </w:p>
    <w:p w14:paraId="05B9FC38" w14:textId="59BF2528" w:rsidR="00EE1DC7" w:rsidRPr="00324A75" w:rsidRDefault="00EE1DC7" w:rsidP="007A37D8">
      <w:pPr>
        <w:ind w:left="360"/>
        <w:jc w:val="both"/>
        <w:rPr>
          <w:rFonts w:ascii="Times New Roman" w:hAnsi="Times New Roman" w:cs="Times New Roman"/>
          <w:b/>
          <w:bCs/>
          <w:sz w:val="28"/>
          <w:szCs w:val="28"/>
        </w:rPr>
      </w:pPr>
    </w:p>
    <w:p w14:paraId="6FE298AC" w14:textId="02947369" w:rsidR="00EE1DC7" w:rsidRPr="00324A75" w:rsidRDefault="00EE1DC7"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Admin: </w:t>
      </w:r>
      <w:r w:rsidRPr="00324A75">
        <w:rPr>
          <w:rFonts w:ascii="Times New Roman" w:hAnsi="Times New Roman" w:cs="Times New Roman"/>
          <w:sz w:val="28"/>
          <w:szCs w:val="28"/>
        </w:rPr>
        <w:t xml:space="preserve">This module includes sub-modules for </w:t>
      </w:r>
      <w:r w:rsidR="000C5B69" w:rsidRPr="00324A75">
        <w:rPr>
          <w:rFonts w:ascii="Times New Roman" w:hAnsi="Times New Roman" w:cs="Times New Roman"/>
          <w:sz w:val="28"/>
          <w:szCs w:val="28"/>
        </w:rPr>
        <w:t>resolving reports managing user account</w:t>
      </w:r>
      <w:r w:rsidR="000F6A3A" w:rsidRPr="00324A75">
        <w:rPr>
          <w:rFonts w:ascii="Times New Roman" w:hAnsi="Times New Roman" w:cs="Times New Roman"/>
          <w:sz w:val="28"/>
          <w:szCs w:val="28"/>
        </w:rPr>
        <w:t>s and adding new administrators to oversee platform operation.</w:t>
      </w:r>
    </w:p>
    <w:p w14:paraId="6307EE47" w14:textId="19B843FE" w:rsidR="00EE1DC7" w:rsidRPr="00324A75" w:rsidRDefault="000F1490"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Resolve Report</w:t>
      </w:r>
      <w:r w:rsidR="00EE1DC7" w:rsidRPr="00324A75">
        <w:rPr>
          <w:rFonts w:ascii="Times New Roman" w:hAnsi="Times New Roman" w:cs="Times New Roman"/>
          <w:b/>
          <w:bCs/>
          <w:sz w:val="28"/>
          <w:szCs w:val="28"/>
        </w:rPr>
        <w:t xml:space="preserve">: </w:t>
      </w:r>
      <w:r w:rsidR="00EE1DC7" w:rsidRPr="00324A75">
        <w:rPr>
          <w:rFonts w:ascii="Times New Roman" w:hAnsi="Times New Roman" w:cs="Times New Roman"/>
          <w:sz w:val="28"/>
          <w:szCs w:val="28"/>
        </w:rPr>
        <w:t xml:space="preserve">This sub module in campus connect allows </w:t>
      </w:r>
      <w:r w:rsidRPr="00324A75">
        <w:rPr>
          <w:rFonts w:ascii="Times New Roman" w:hAnsi="Times New Roman" w:cs="Times New Roman"/>
          <w:sz w:val="28"/>
          <w:szCs w:val="28"/>
        </w:rPr>
        <w:t>administra</w:t>
      </w:r>
      <w:r w:rsidR="00364C28" w:rsidRPr="00324A75">
        <w:rPr>
          <w:rFonts w:ascii="Times New Roman" w:hAnsi="Times New Roman" w:cs="Times New Roman"/>
          <w:sz w:val="28"/>
          <w:szCs w:val="28"/>
        </w:rPr>
        <w:t xml:space="preserve">tors to review and take appropriate actions based on reports </w:t>
      </w:r>
      <w:r w:rsidR="00F839D5" w:rsidRPr="00324A75">
        <w:rPr>
          <w:rFonts w:ascii="Times New Roman" w:hAnsi="Times New Roman" w:cs="Times New Roman"/>
          <w:sz w:val="28"/>
          <w:szCs w:val="28"/>
        </w:rPr>
        <w:t>submitted by user</w:t>
      </w:r>
      <w:r w:rsidR="00EE1DC7" w:rsidRPr="00324A75">
        <w:rPr>
          <w:rFonts w:ascii="Times New Roman" w:hAnsi="Times New Roman" w:cs="Times New Roman"/>
          <w:sz w:val="28"/>
          <w:szCs w:val="28"/>
        </w:rPr>
        <w:t>.</w:t>
      </w:r>
    </w:p>
    <w:p w14:paraId="424CF3EF" w14:textId="04413DEC" w:rsidR="00EE1DC7" w:rsidRPr="00324A75" w:rsidRDefault="00F839D5"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Manage User</w:t>
      </w:r>
      <w:r w:rsidR="00EE1DC7" w:rsidRPr="00324A75">
        <w:rPr>
          <w:rFonts w:ascii="Times New Roman" w:hAnsi="Times New Roman" w:cs="Times New Roman"/>
          <w:b/>
          <w:bCs/>
          <w:sz w:val="28"/>
          <w:szCs w:val="28"/>
        </w:rPr>
        <w:t xml:space="preserve">: </w:t>
      </w:r>
      <w:r w:rsidR="00EE1DC7" w:rsidRPr="00324A75">
        <w:rPr>
          <w:rFonts w:ascii="Times New Roman" w:hAnsi="Times New Roman" w:cs="Times New Roman"/>
          <w:sz w:val="28"/>
          <w:szCs w:val="28"/>
        </w:rPr>
        <w:t xml:space="preserve">This sub-module </w:t>
      </w:r>
      <w:r w:rsidR="009F699B" w:rsidRPr="00324A75">
        <w:rPr>
          <w:rFonts w:ascii="Times New Roman" w:hAnsi="Times New Roman" w:cs="Times New Roman"/>
          <w:sz w:val="28"/>
          <w:szCs w:val="28"/>
        </w:rPr>
        <w:t>e</w:t>
      </w:r>
      <w:r w:rsidRPr="00324A75">
        <w:rPr>
          <w:rFonts w:ascii="Times New Roman" w:hAnsi="Times New Roman" w:cs="Times New Roman"/>
          <w:sz w:val="28"/>
          <w:szCs w:val="28"/>
        </w:rPr>
        <w:t>nables</w:t>
      </w:r>
      <w:r w:rsidR="009F699B" w:rsidRPr="00324A75">
        <w:rPr>
          <w:rFonts w:ascii="Times New Roman" w:hAnsi="Times New Roman" w:cs="Times New Roman"/>
          <w:sz w:val="28"/>
          <w:szCs w:val="28"/>
        </w:rPr>
        <w:t xml:space="preserve"> admin to oversee and control user accounts</w:t>
      </w:r>
      <w:r w:rsidR="00EE1DC7" w:rsidRPr="00324A75">
        <w:rPr>
          <w:rFonts w:ascii="Times New Roman" w:hAnsi="Times New Roman" w:cs="Times New Roman"/>
          <w:sz w:val="28"/>
          <w:szCs w:val="28"/>
        </w:rPr>
        <w:t>.</w:t>
      </w:r>
    </w:p>
    <w:p w14:paraId="7D5A32D9" w14:textId="040F691F" w:rsidR="009F699B" w:rsidRPr="00324A75" w:rsidRDefault="009F699B" w:rsidP="007A37D8">
      <w:pPr>
        <w:pStyle w:val="ListParagraph"/>
        <w:numPr>
          <w:ilvl w:val="1"/>
          <w:numId w:val="39"/>
        </w:numPr>
        <w:jc w:val="both"/>
        <w:rPr>
          <w:rFonts w:ascii="Times New Roman" w:hAnsi="Times New Roman" w:cs="Times New Roman"/>
          <w:b/>
          <w:bCs/>
          <w:sz w:val="28"/>
          <w:szCs w:val="28"/>
        </w:rPr>
      </w:pPr>
      <w:r w:rsidRPr="00324A75">
        <w:rPr>
          <w:rFonts w:ascii="Times New Roman" w:hAnsi="Times New Roman" w:cs="Times New Roman"/>
          <w:b/>
          <w:bCs/>
          <w:sz w:val="28"/>
          <w:szCs w:val="28"/>
        </w:rPr>
        <w:t xml:space="preserve">Add Admin: </w:t>
      </w:r>
      <w:r w:rsidRPr="00324A75">
        <w:rPr>
          <w:rFonts w:ascii="Times New Roman" w:hAnsi="Times New Roman" w:cs="Times New Roman"/>
          <w:sz w:val="28"/>
          <w:szCs w:val="28"/>
        </w:rPr>
        <w:t xml:space="preserve">This sub-module in campus connect </w:t>
      </w:r>
      <w:r w:rsidR="00C2175D" w:rsidRPr="00324A75">
        <w:rPr>
          <w:rFonts w:ascii="Times New Roman" w:hAnsi="Times New Roman" w:cs="Times New Roman"/>
          <w:sz w:val="28"/>
          <w:szCs w:val="28"/>
        </w:rPr>
        <w:t>allows admin to appoint new admins.</w:t>
      </w:r>
    </w:p>
    <w:p w14:paraId="7279D048" w14:textId="2B543D44" w:rsidR="00C2175D" w:rsidRPr="00B96D2D" w:rsidRDefault="00C2175D" w:rsidP="007A37D8">
      <w:pPr>
        <w:jc w:val="both"/>
        <w:rPr>
          <w:rFonts w:ascii="Times New Roman" w:hAnsi="Times New Roman" w:cs="Times New Roman"/>
          <w:b/>
          <w:bCs/>
          <w:sz w:val="24"/>
          <w:szCs w:val="24"/>
        </w:rPr>
      </w:pPr>
    </w:p>
    <w:p w14:paraId="0E4C0350" w14:textId="18AD4014" w:rsidR="005769FD" w:rsidRPr="00342685" w:rsidRDefault="00C2175D" w:rsidP="007A37D8">
      <w:pPr>
        <w:pStyle w:val="ListParagraph"/>
        <w:numPr>
          <w:ilvl w:val="0"/>
          <w:numId w:val="39"/>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 AI Integration: </w:t>
      </w:r>
      <w:r w:rsidRPr="00324A75">
        <w:rPr>
          <w:rFonts w:ascii="Times New Roman" w:hAnsi="Times New Roman" w:cs="Times New Roman"/>
          <w:sz w:val="28"/>
          <w:szCs w:val="28"/>
        </w:rPr>
        <w:t xml:space="preserve">This module adds a chatbot powered by AI </w:t>
      </w:r>
      <w:r w:rsidR="005E061F" w:rsidRPr="00324A75">
        <w:rPr>
          <w:rFonts w:ascii="Times New Roman" w:hAnsi="Times New Roman" w:cs="Times New Roman"/>
          <w:sz w:val="28"/>
          <w:szCs w:val="28"/>
        </w:rPr>
        <w:t>to interact with users offering assis</w:t>
      </w:r>
      <w:r w:rsidR="009A462A" w:rsidRPr="00324A75">
        <w:rPr>
          <w:rFonts w:ascii="Times New Roman" w:hAnsi="Times New Roman" w:cs="Times New Roman"/>
          <w:sz w:val="28"/>
          <w:szCs w:val="28"/>
        </w:rPr>
        <w:t>tance and answering queries to enhance user engagement and experience</w:t>
      </w:r>
      <w:r w:rsidRPr="00324A75">
        <w:rPr>
          <w:rFonts w:ascii="Times New Roman" w:hAnsi="Times New Roman" w:cs="Times New Roman"/>
          <w:sz w:val="28"/>
          <w:szCs w:val="28"/>
        </w:rPr>
        <w:t>.</w:t>
      </w:r>
    </w:p>
    <w:p w14:paraId="50FFA19C" w14:textId="77777777" w:rsidR="00342685" w:rsidRDefault="00342685" w:rsidP="00342685">
      <w:pPr>
        <w:pStyle w:val="ListParagraph"/>
        <w:jc w:val="both"/>
        <w:rPr>
          <w:rFonts w:ascii="Times New Roman" w:hAnsi="Times New Roman" w:cs="Times New Roman"/>
          <w:b/>
          <w:bCs/>
          <w:sz w:val="28"/>
          <w:szCs w:val="28"/>
        </w:rPr>
      </w:pPr>
    </w:p>
    <w:p w14:paraId="7CBC3953" w14:textId="77777777" w:rsidR="0001141A" w:rsidRDefault="0001141A" w:rsidP="00342685">
      <w:pPr>
        <w:pStyle w:val="ListParagraph"/>
        <w:jc w:val="both"/>
        <w:rPr>
          <w:rFonts w:ascii="Times New Roman" w:hAnsi="Times New Roman" w:cs="Times New Roman"/>
          <w:b/>
          <w:bCs/>
          <w:sz w:val="28"/>
          <w:szCs w:val="28"/>
        </w:rPr>
      </w:pPr>
    </w:p>
    <w:p w14:paraId="24AB1ED8" w14:textId="77777777" w:rsidR="0001141A" w:rsidRDefault="0001141A" w:rsidP="00342685">
      <w:pPr>
        <w:pStyle w:val="ListParagraph"/>
        <w:jc w:val="both"/>
        <w:rPr>
          <w:rFonts w:ascii="Times New Roman" w:hAnsi="Times New Roman" w:cs="Times New Roman"/>
          <w:b/>
          <w:bCs/>
          <w:sz w:val="28"/>
          <w:szCs w:val="28"/>
        </w:rPr>
      </w:pPr>
    </w:p>
    <w:p w14:paraId="2D126B07" w14:textId="77777777" w:rsidR="0001141A" w:rsidRPr="00342685" w:rsidRDefault="0001141A" w:rsidP="00342685">
      <w:pPr>
        <w:pStyle w:val="ListParagraph"/>
        <w:jc w:val="both"/>
        <w:rPr>
          <w:rFonts w:ascii="Times New Roman" w:hAnsi="Times New Roman" w:cs="Times New Roman"/>
          <w:b/>
          <w:bCs/>
          <w:sz w:val="28"/>
          <w:szCs w:val="28"/>
        </w:rPr>
      </w:pPr>
    </w:p>
    <w:p w14:paraId="21784EA6" w14:textId="64B427ED" w:rsidR="0068400E" w:rsidRPr="00523988" w:rsidRDefault="00194356"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4.3. </w:t>
      </w:r>
      <w:r w:rsidR="005713F3" w:rsidRPr="00B96D2D">
        <w:rPr>
          <w:rStyle w:val="Heading2Char"/>
          <w:rFonts w:cs="Times New Roman"/>
          <w:sz w:val="28"/>
          <w:szCs w:val="28"/>
        </w:rPr>
        <w:t>Schema</w:t>
      </w:r>
      <w:r w:rsidR="00EA0185" w:rsidRPr="00B96D2D">
        <w:rPr>
          <w:rFonts w:ascii="Times New Roman" w:hAnsi="Times New Roman" w:cs="Times New Roman"/>
          <w:b/>
          <w:bCs/>
          <w:sz w:val="28"/>
          <w:szCs w:val="28"/>
        </w:rPr>
        <w:t xml:space="preserve"> Diagram</w:t>
      </w:r>
    </w:p>
    <w:p w14:paraId="0EAB5905" w14:textId="77777777" w:rsidR="0068400E" w:rsidRPr="00324A75" w:rsidRDefault="0068400E" w:rsidP="007A37D8">
      <w:pPr>
        <w:pStyle w:val="ListParagraph"/>
        <w:spacing w:line="276" w:lineRule="auto"/>
        <w:ind w:left="0"/>
        <w:jc w:val="both"/>
        <w:rPr>
          <w:rFonts w:ascii="Times New Roman" w:hAnsi="Times New Roman" w:cs="Times New Roman"/>
          <w:sz w:val="24"/>
          <w:szCs w:val="24"/>
        </w:rPr>
      </w:pPr>
      <w:r w:rsidRPr="00324A75">
        <w:rPr>
          <w:rFonts w:ascii="Times New Roman" w:hAnsi="Times New Roman" w:cs="Times New Roman"/>
          <w:sz w:val="24"/>
          <w:szCs w:val="24"/>
        </w:rPr>
        <w:t>A database schema is the skeleton structure that represents the logical view of the entire database. It defines how the data is organised and how the relations among them are associated. It formulates all the constraints that are to be applied on the data.</w:t>
      </w:r>
    </w:p>
    <w:p w14:paraId="01D0D270" w14:textId="3FBB1D2D" w:rsidR="0068400E" w:rsidRPr="00F340CD" w:rsidRDefault="0068400E" w:rsidP="007A37D8">
      <w:pPr>
        <w:pStyle w:val="ListParagraph"/>
        <w:spacing w:line="276" w:lineRule="auto"/>
        <w:ind w:left="0"/>
        <w:jc w:val="both"/>
        <w:rPr>
          <w:rFonts w:ascii="Times New Roman" w:hAnsi="Times New Roman" w:cs="Times New Roman"/>
          <w:sz w:val="32"/>
          <w:szCs w:val="32"/>
        </w:rPr>
      </w:pPr>
    </w:p>
    <w:p w14:paraId="5FC72A73" w14:textId="6E6C911A" w:rsidR="00FA2C0A" w:rsidRPr="00324A75" w:rsidRDefault="0068400E" w:rsidP="007A37D8">
      <w:pPr>
        <w:pStyle w:val="ListParagraph"/>
        <w:ind w:left="0"/>
        <w:jc w:val="both"/>
        <w:rPr>
          <w:rFonts w:ascii="Times New Roman" w:hAnsi="Times New Roman" w:cs="Times New Roman"/>
          <w:b/>
          <w:bCs/>
          <w:sz w:val="28"/>
          <w:szCs w:val="28"/>
          <w:lang w:val="en-US"/>
        </w:rPr>
      </w:pPr>
      <w:r w:rsidRPr="00B96D2D">
        <w:rPr>
          <w:rFonts w:ascii="Times New Roman" w:hAnsi="Times New Roman" w:cs="Times New Roman"/>
          <w:b/>
          <w:bCs/>
          <w:sz w:val="28"/>
          <w:szCs w:val="28"/>
          <w:lang w:val="en-US"/>
        </w:rPr>
        <w:t>Diagram Notations:</w:t>
      </w:r>
    </w:p>
    <w:p w14:paraId="037A6D12" w14:textId="77777777" w:rsidR="00FA2C0A" w:rsidRPr="00324A75" w:rsidRDefault="00FA2C0A" w:rsidP="007A37D8">
      <w:pPr>
        <w:pStyle w:val="ListParagraph"/>
        <w:ind w:left="0"/>
        <w:jc w:val="both"/>
        <w:rPr>
          <w:rFonts w:ascii="Times New Roman" w:hAnsi="Times New Roman" w:cs="Times New Roman"/>
          <w:b/>
          <w:bCs/>
          <w:sz w:val="28"/>
          <w:szCs w:val="28"/>
          <w:lang w:val="en-US"/>
        </w:rPr>
      </w:pPr>
    </w:p>
    <w:tbl>
      <w:tblPr>
        <w:tblStyle w:val="TableGrid"/>
        <w:tblW w:w="4610" w:type="pct"/>
        <w:tblInd w:w="-16" w:type="dxa"/>
        <w:tblCellMar>
          <w:top w:w="113" w:type="dxa"/>
          <w:bottom w:w="113" w:type="dxa"/>
        </w:tblCellMar>
        <w:tblLook w:val="04A0" w:firstRow="1" w:lastRow="0" w:firstColumn="1" w:lastColumn="0" w:noHBand="0" w:noVBand="1"/>
      </w:tblPr>
      <w:tblGrid>
        <w:gridCol w:w="1031"/>
        <w:gridCol w:w="2023"/>
        <w:gridCol w:w="5259"/>
      </w:tblGrid>
      <w:tr w:rsidR="0068400E" w:rsidRPr="00324A75" w14:paraId="7A0965E3" w14:textId="77777777" w:rsidTr="0068400E">
        <w:trPr>
          <w:trHeight w:val="304"/>
        </w:trPr>
        <w:tc>
          <w:tcPr>
            <w:tcW w:w="620" w:type="pct"/>
          </w:tcPr>
          <w:p w14:paraId="587ECB9C" w14:textId="77777777" w:rsidR="0068400E" w:rsidRPr="00324A75" w:rsidRDefault="0068400E"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Name</w:t>
            </w:r>
          </w:p>
        </w:tc>
        <w:tc>
          <w:tcPr>
            <w:tcW w:w="1217" w:type="pct"/>
          </w:tcPr>
          <w:p w14:paraId="13560042" w14:textId="77777777" w:rsidR="0068400E" w:rsidRPr="00324A75" w:rsidRDefault="0068400E"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Symbol</w:t>
            </w:r>
          </w:p>
        </w:tc>
        <w:tc>
          <w:tcPr>
            <w:tcW w:w="3163" w:type="pct"/>
          </w:tcPr>
          <w:p w14:paraId="65549C9F" w14:textId="77777777" w:rsidR="0068400E" w:rsidRPr="00324A75" w:rsidRDefault="0068400E"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Description</w:t>
            </w:r>
          </w:p>
        </w:tc>
      </w:tr>
      <w:tr w:rsidR="0068400E" w:rsidRPr="00324A75" w14:paraId="1E987DA4" w14:textId="77777777" w:rsidTr="0068400E">
        <w:trPr>
          <w:trHeight w:val="834"/>
        </w:trPr>
        <w:tc>
          <w:tcPr>
            <w:tcW w:w="620" w:type="pct"/>
          </w:tcPr>
          <w:p w14:paraId="5596A568" w14:textId="77777777" w:rsidR="0068400E" w:rsidRPr="00324A75" w:rsidRDefault="0068400E" w:rsidP="007A37D8">
            <w:pPr>
              <w:pStyle w:val="ListParagraph"/>
              <w:tabs>
                <w:tab w:val="left" w:pos="1745"/>
              </w:tabs>
              <w:ind w:left="0"/>
              <w:jc w:val="both"/>
              <w:rPr>
                <w:rFonts w:ascii="Times New Roman" w:hAnsi="Times New Roman" w:cs="Times New Roman"/>
                <w:shd w:val="clear" w:color="auto" w:fill="FFFFFF"/>
              </w:rPr>
            </w:pPr>
            <w:r w:rsidRPr="00324A75">
              <w:rPr>
                <w:rFonts w:ascii="Times New Roman" w:hAnsi="Times New Roman" w:cs="Times New Roman"/>
                <w:sz w:val="24"/>
                <w:szCs w:val="24"/>
                <w:lang w:val="en-US"/>
              </w:rPr>
              <w:t>Table</w:t>
            </w:r>
          </w:p>
          <w:p w14:paraId="0F546F03" w14:textId="77777777" w:rsidR="0068400E" w:rsidRPr="00324A75" w:rsidRDefault="0068400E" w:rsidP="007A37D8">
            <w:pPr>
              <w:pStyle w:val="ListParagraph"/>
              <w:tabs>
                <w:tab w:val="left" w:pos="1745"/>
              </w:tabs>
              <w:ind w:left="0"/>
              <w:jc w:val="both"/>
              <w:rPr>
                <w:rFonts w:ascii="Times New Roman" w:hAnsi="Times New Roman" w:cs="Times New Roman"/>
                <w:b/>
                <w:bCs/>
                <w:sz w:val="28"/>
                <w:szCs w:val="28"/>
                <w:lang w:val="en-US"/>
              </w:rPr>
            </w:pPr>
          </w:p>
        </w:tc>
        <w:tc>
          <w:tcPr>
            <w:tcW w:w="1217" w:type="pct"/>
          </w:tcPr>
          <w:p w14:paraId="35336C9B" w14:textId="77777777" w:rsidR="0068400E" w:rsidRPr="00324A75" w:rsidRDefault="0068400E"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noProof/>
              </w:rPr>
              <mc:AlternateContent>
                <mc:Choice Requires="wps">
                  <w:drawing>
                    <wp:anchor distT="0" distB="0" distL="114300" distR="114300" simplePos="0" relativeHeight="251658281" behindDoc="0" locked="0" layoutInCell="1" allowOverlap="1" wp14:anchorId="6195099A" wp14:editId="2D9E4598">
                      <wp:simplePos x="0" y="0"/>
                      <wp:positionH relativeFrom="column">
                        <wp:posOffset>530225</wp:posOffset>
                      </wp:positionH>
                      <wp:positionV relativeFrom="paragraph">
                        <wp:posOffset>32385</wp:posOffset>
                      </wp:positionV>
                      <wp:extent cx="628650" cy="518795"/>
                      <wp:effectExtent l="0" t="0" r="19050" b="14605"/>
                      <wp:wrapSquare wrapText="bothSides"/>
                      <wp:docPr id="1073741975" name="officeArt object" descr="Rectangle"/>
                      <wp:cNvGraphicFramePr/>
                      <a:graphic xmlns:a="http://schemas.openxmlformats.org/drawingml/2006/main">
                        <a:graphicData uri="http://schemas.microsoft.com/office/word/2010/wordprocessingShape">
                          <wps:wsp>
                            <wps:cNvSpPr/>
                            <wps:spPr>
                              <a:xfrm>
                                <a:off x="0" y="0"/>
                                <a:ext cx="628650" cy="518795"/>
                              </a:xfrm>
                              <a:prstGeom prst="rect">
                                <a:avLst/>
                              </a:prstGeom>
                              <a:solidFill>
                                <a:srgbClr val="FFFFFF"/>
                              </a:solidFill>
                              <a:ln w="12700" cap="flat">
                                <a:solidFill>
                                  <a:srgbClr val="000000"/>
                                </a:solidFill>
                                <a:prstDash val="solid"/>
                                <a:miter lim="400000"/>
                              </a:ln>
                              <a:effectLst/>
                            </wps:spPr>
                            <wps:bodyPr vertOverflow="clip" horzOverflow="clip"/>
                          </wps:wsp>
                        </a:graphicData>
                      </a:graphic>
                      <wp14:sizeRelV relativeFrom="margin">
                        <wp14:pctHeight>0</wp14:pctHeight>
                      </wp14:sizeRelV>
                    </wp:anchor>
                  </w:drawing>
                </mc:Choice>
                <mc:Fallback>
                  <w:pict>
                    <v:rect w14:anchorId="5C5147F1" id="officeArt object" o:spid="_x0000_s1026" alt="Rectangle" style="position:absolute;margin-left:41.75pt;margin-top:2.55pt;width:49.5pt;height:40.8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" strokeweight="1pt">
                      <v:stroke miterlimit="4"/>
                      <w10:wrap type="square"/>
                    </v:rect>
                  </w:pict>
                </mc:Fallback>
              </mc:AlternateContent>
            </w:r>
          </w:p>
        </w:tc>
        <w:tc>
          <w:tcPr>
            <w:tcW w:w="3163" w:type="pct"/>
          </w:tcPr>
          <w:p w14:paraId="10DA37B9" w14:textId="77777777" w:rsidR="0068400E" w:rsidRPr="00324A75" w:rsidRDefault="0068400E"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sz w:val="24"/>
                <w:szCs w:val="24"/>
                <w:shd w:val="clear" w:color="auto" w:fill="FFFFFF"/>
              </w:rPr>
              <w:t>A table is a collection of related data held in table format within a database.</w:t>
            </w:r>
          </w:p>
        </w:tc>
      </w:tr>
      <w:tr w:rsidR="0068400E" w:rsidRPr="00324A75" w14:paraId="37EEDCAF" w14:textId="77777777" w:rsidTr="0068400E">
        <w:trPr>
          <w:trHeight w:val="1578"/>
        </w:trPr>
        <w:tc>
          <w:tcPr>
            <w:tcW w:w="620" w:type="pct"/>
          </w:tcPr>
          <w:p w14:paraId="5B18B05A" w14:textId="77777777" w:rsidR="0068400E" w:rsidRPr="00324A75" w:rsidRDefault="0068400E" w:rsidP="007A37D8">
            <w:pPr>
              <w:pStyle w:val="ListParagraph"/>
              <w:ind w:left="0"/>
              <w:jc w:val="both"/>
              <w:rPr>
                <w:rFonts w:ascii="Times New Roman" w:hAnsi="Times New Roman" w:cs="Times New Roman"/>
                <w:sz w:val="28"/>
                <w:szCs w:val="28"/>
                <w:lang w:val="en-US"/>
              </w:rPr>
            </w:pPr>
            <w:r w:rsidRPr="00324A75">
              <w:rPr>
                <w:rFonts w:ascii="Times New Roman" w:hAnsi="Times New Roman" w:cs="Times New Roman"/>
                <w:sz w:val="24"/>
                <w:szCs w:val="24"/>
                <w:lang w:val="en-US"/>
              </w:rPr>
              <w:t>Relation</w:t>
            </w:r>
          </w:p>
        </w:tc>
        <w:tc>
          <w:tcPr>
            <w:tcW w:w="1217" w:type="pct"/>
          </w:tcPr>
          <w:p w14:paraId="5D325A3D" w14:textId="77777777" w:rsidR="0068400E" w:rsidRPr="00324A75" w:rsidRDefault="0068400E"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noProof/>
              </w:rPr>
              <mc:AlternateContent>
                <mc:Choice Requires="wps">
                  <w:drawing>
                    <wp:anchor distT="0" distB="0" distL="114300" distR="114300" simplePos="0" relativeHeight="251658282" behindDoc="0" locked="0" layoutInCell="1" allowOverlap="1" wp14:anchorId="2BE09A3B" wp14:editId="6289A43F">
                      <wp:simplePos x="0" y="0"/>
                      <wp:positionH relativeFrom="column">
                        <wp:posOffset>415290</wp:posOffset>
                      </wp:positionH>
                      <wp:positionV relativeFrom="paragraph">
                        <wp:posOffset>77470</wp:posOffset>
                      </wp:positionV>
                      <wp:extent cx="917575" cy="0"/>
                      <wp:effectExtent l="0" t="76200" r="15875" b="95250"/>
                      <wp:wrapSquare wrapText="bothSides"/>
                      <wp:docPr id="1073741976" name="officeArt object" descr="Line"/>
                      <wp:cNvGraphicFramePr/>
                      <a:graphic xmlns:a="http://schemas.openxmlformats.org/drawingml/2006/main">
                        <a:graphicData uri="http://schemas.microsoft.com/office/word/2010/wordprocessingShape">
                          <wps:wsp>
                            <wps:cNvCnPr/>
                            <wps:spPr>
                              <a:xfrm>
                                <a:off x="0" y="0"/>
                                <a:ext cx="917575"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6FD70725" id="officeArt object" o:spid="_x0000_s1026" alt="Line" style="position:absolute;z-index:251658282;visibility:visible;mso-wrap-style:square;mso-wrap-distance-left:9pt;mso-wrap-distance-top:0;mso-wrap-distance-right:9pt;mso-wrap-distance-bottom:0;mso-position-horizontal:absolute;mso-position-horizontal-relative:text;mso-position-vertical:absolute;mso-position-vertical-relative:text" from="32.7pt,6.1pt" to="104.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" strokeweight="2pt">
                      <v:stroke endarrow="block" miterlimit="4" joinstyle="miter"/>
                      <w10:wrap type="square"/>
                    </v:line>
                  </w:pict>
                </mc:Fallback>
              </mc:AlternateContent>
            </w:r>
          </w:p>
        </w:tc>
        <w:tc>
          <w:tcPr>
            <w:tcW w:w="3163" w:type="pct"/>
          </w:tcPr>
          <w:p w14:paraId="6FBCC56D" w14:textId="77777777" w:rsidR="0068400E" w:rsidRPr="00324A75" w:rsidRDefault="0068400E" w:rsidP="007A37D8">
            <w:pPr>
              <w:pStyle w:val="Body"/>
              <w:jc w:val="both"/>
              <w:rPr>
                <w:rFonts w:ascii="Times New Roman" w:hAnsi="Times New Roman" w:cs="Times New Roman"/>
              </w:rPr>
            </w:pPr>
            <w:r w:rsidRPr="00324A75">
              <w:rPr>
                <w:rFonts w:ascii="Times New Roman" w:hAnsi="Times New Roman" w:cs="Times New Roman"/>
                <w:sz w:val="24"/>
                <w:szCs w:val="24"/>
              </w:rPr>
              <w:t xml:space="preserve">In a relational database system, a one-to-one table relationship links two tables based on a Primary Key column in the child which is also a Foreign Key referencing the Primary Key of the parent table row. Therefore, we can say that the child table share the Primary Key with the parent table. </w:t>
            </w:r>
          </w:p>
        </w:tc>
      </w:tr>
    </w:tbl>
    <w:p w14:paraId="56AB8F75" w14:textId="77777777" w:rsidR="0068400E" w:rsidRPr="00324A75" w:rsidRDefault="0068400E" w:rsidP="007A37D8">
      <w:pPr>
        <w:jc w:val="both"/>
        <w:rPr>
          <w:rFonts w:ascii="Times New Roman" w:hAnsi="Times New Roman" w:cs="Times New Roman"/>
          <w:b/>
          <w:bCs/>
          <w:sz w:val="28"/>
          <w:szCs w:val="28"/>
        </w:rPr>
      </w:pPr>
    </w:p>
    <w:p w14:paraId="77D70299" w14:textId="14688BF1" w:rsidR="002D3D14" w:rsidRPr="00003A6B" w:rsidRDefault="002D3D14" w:rsidP="002D3D14">
      <w:pPr>
        <w:pStyle w:val="Caption"/>
        <w:rPr>
          <w:rFonts w:cs="Times New Roman"/>
          <w:b/>
          <w:bCs/>
          <w:i/>
          <w:iCs w:val="0"/>
          <w:szCs w:val="24"/>
          <w:lang w:val="en-US"/>
        </w:rPr>
      </w:pPr>
      <w:bookmarkStart w:id="8" w:name="_Toc148126515"/>
      <w:r w:rsidRPr="00003A6B">
        <w:rPr>
          <w:b/>
          <w:bCs/>
          <w:i/>
          <w:iCs w:val="0"/>
        </w:rPr>
        <w:t xml:space="preserve">Table </w:t>
      </w:r>
      <w:r w:rsidR="00003A6B" w:rsidRPr="00003A6B">
        <w:rPr>
          <w:b/>
          <w:bCs/>
          <w:i/>
          <w:iCs w:val="0"/>
        </w:rPr>
        <w:t>4</w:t>
      </w:r>
      <w:r w:rsidRPr="00003A6B">
        <w:rPr>
          <w:b/>
          <w:bCs/>
          <w:i/>
          <w:iCs w:val="0"/>
        </w:rPr>
        <w:t>.</w:t>
      </w:r>
      <w:r w:rsidR="006B30C6">
        <w:rPr>
          <w:b/>
          <w:bCs/>
          <w:i/>
          <w:iCs w:val="0"/>
        </w:rPr>
        <w:t>2</w:t>
      </w:r>
      <w:r w:rsidRPr="00003A6B">
        <w:rPr>
          <w:rFonts w:cs="Times New Roman"/>
          <w:b/>
          <w:bCs/>
          <w:i/>
          <w:iCs w:val="0"/>
          <w:szCs w:val="24"/>
          <w:lang w:val="en-US"/>
        </w:rPr>
        <w:t xml:space="preserve"> Schema Diagram Notations</w:t>
      </w:r>
      <w:bookmarkEnd w:id="8"/>
    </w:p>
    <w:p w14:paraId="3292E46E" w14:textId="77777777" w:rsidR="00C04578" w:rsidRPr="00324A75" w:rsidRDefault="00C04578" w:rsidP="007A37D8">
      <w:pPr>
        <w:jc w:val="both"/>
        <w:rPr>
          <w:rFonts w:ascii="Times New Roman" w:hAnsi="Times New Roman" w:cs="Times New Roman"/>
          <w:b/>
          <w:bCs/>
          <w:sz w:val="32"/>
          <w:szCs w:val="32"/>
        </w:rPr>
      </w:pPr>
    </w:p>
    <w:p w14:paraId="7D09E4E6" w14:textId="76CA08A8" w:rsidR="00DE16E8" w:rsidRPr="00324A75" w:rsidRDefault="00DE16E8" w:rsidP="007A37D8">
      <w:pPr>
        <w:jc w:val="both"/>
        <w:rPr>
          <w:rFonts w:ascii="Times New Roman" w:hAnsi="Times New Roman" w:cs="Times New Roman"/>
          <w:b/>
          <w:bCs/>
          <w:sz w:val="32"/>
          <w:szCs w:val="32"/>
        </w:rPr>
      </w:pPr>
    </w:p>
    <w:p w14:paraId="1B3039FD" w14:textId="77777777" w:rsidR="00DE16E8" w:rsidRPr="00324A75" w:rsidRDefault="00DE16E8" w:rsidP="007A37D8">
      <w:pPr>
        <w:jc w:val="both"/>
        <w:rPr>
          <w:rFonts w:ascii="Times New Roman" w:hAnsi="Times New Roman" w:cs="Times New Roman"/>
          <w:b/>
          <w:bCs/>
          <w:sz w:val="32"/>
          <w:szCs w:val="32"/>
        </w:rPr>
      </w:pPr>
    </w:p>
    <w:p w14:paraId="7A316C76" w14:textId="77777777" w:rsidR="00DE16E8" w:rsidRPr="00324A75" w:rsidRDefault="00DE16E8" w:rsidP="007A37D8">
      <w:pPr>
        <w:jc w:val="both"/>
        <w:rPr>
          <w:rFonts w:ascii="Times New Roman" w:hAnsi="Times New Roman" w:cs="Times New Roman"/>
          <w:b/>
          <w:bCs/>
          <w:sz w:val="32"/>
          <w:szCs w:val="32"/>
        </w:rPr>
      </w:pPr>
    </w:p>
    <w:p w14:paraId="02F2B7B9" w14:textId="77777777" w:rsidR="00DE16E8" w:rsidRPr="00324A75" w:rsidRDefault="00DE16E8" w:rsidP="007A37D8">
      <w:pPr>
        <w:jc w:val="both"/>
        <w:rPr>
          <w:rFonts w:ascii="Times New Roman" w:hAnsi="Times New Roman" w:cs="Times New Roman"/>
          <w:b/>
          <w:bCs/>
          <w:sz w:val="32"/>
          <w:szCs w:val="32"/>
        </w:rPr>
      </w:pPr>
    </w:p>
    <w:p w14:paraId="045CCCD0" w14:textId="77777777" w:rsidR="00DE16E8" w:rsidRPr="00324A75" w:rsidRDefault="00DE16E8" w:rsidP="007A37D8">
      <w:pPr>
        <w:jc w:val="both"/>
        <w:rPr>
          <w:rFonts w:ascii="Times New Roman" w:hAnsi="Times New Roman" w:cs="Times New Roman"/>
          <w:b/>
          <w:bCs/>
          <w:sz w:val="32"/>
          <w:szCs w:val="32"/>
        </w:rPr>
      </w:pPr>
    </w:p>
    <w:p w14:paraId="1F1AD11F" w14:textId="77777777" w:rsidR="00DE16E8" w:rsidRPr="00324A75" w:rsidRDefault="00DE16E8" w:rsidP="007A37D8">
      <w:pPr>
        <w:jc w:val="both"/>
        <w:rPr>
          <w:rFonts w:ascii="Times New Roman" w:hAnsi="Times New Roman" w:cs="Times New Roman"/>
          <w:b/>
          <w:bCs/>
          <w:sz w:val="32"/>
          <w:szCs w:val="32"/>
        </w:rPr>
      </w:pPr>
    </w:p>
    <w:p w14:paraId="2A9C3870" w14:textId="77777777" w:rsidR="00DE16E8" w:rsidRPr="00324A75" w:rsidRDefault="00DE16E8" w:rsidP="007A37D8">
      <w:pPr>
        <w:jc w:val="both"/>
        <w:rPr>
          <w:rFonts w:ascii="Times New Roman" w:hAnsi="Times New Roman" w:cs="Times New Roman"/>
          <w:b/>
          <w:bCs/>
          <w:sz w:val="32"/>
          <w:szCs w:val="32"/>
        </w:rPr>
      </w:pPr>
    </w:p>
    <w:p w14:paraId="21C9996E" w14:textId="77777777" w:rsidR="00DE16E8" w:rsidRDefault="00DE16E8" w:rsidP="007A37D8">
      <w:pPr>
        <w:jc w:val="both"/>
        <w:rPr>
          <w:rFonts w:ascii="Times New Roman" w:hAnsi="Times New Roman" w:cs="Times New Roman"/>
          <w:b/>
          <w:bCs/>
          <w:sz w:val="32"/>
          <w:szCs w:val="32"/>
        </w:rPr>
      </w:pPr>
    </w:p>
    <w:p w14:paraId="4D209C0C" w14:textId="77777777" w:rsidR="0001141A" w:rsidRDefault="0001141A" w:rsidP="007A37D8">
      <w:pPr>
        <w:jc w:val="both"/>
        <w:rPr>
          <w:rFonts w:ascii="Times New Roman" w:hAnsi="Times New Roman" w:cs="Times New Roman"/>
          <w:b/>
          <w:bCs/>
          <w:sz w:val="32"/>
          <w:szCs w:val="32"/>
        </w:rPr>
      </w:pPr>
    </w:p>
    <w:p w14:paraId="20027506" w14:textId="77777777" w:rsidR="0001141A" w:rsidRDefault="0001141A" w:rsidP="007A37D8">
      <w:pPr>
        <w:jc w:val="both"/>
        <w:rPr>
          <w:rFonts w:ascii="Times New Roman" w:hAnsi="Times New Roman" w:cs="Times New Roman"/>
          <w:b/>
          <w:bCs/>
          <w:sz w:val="32"/>
          <w:szCs w:val="32"/>
        </w:rPr>
      </w:pPr>
    </w:p>
    <w:p w14:paraId="32BF1DD3" w14:textId="77777777" w:rsidR="0001141A" w:rsidRDefault="0001141A" w:rsidP="007A37D8">
      <w:pPr>
        <w:jc w:val="both"/>
        <w:rPr>
          <w:rFonts w:ascii="Times New Roman" w:hAnsi="Times New Roman" w:cs="Times New Roman"/>
          <w:b/>
          <w:bCs/>
          <w:sz w:val="32"/>
          <w:szCs w:val="32"/>
        </w:rPr>
      </w:pPr>
    </w:p>
    <w:p w14:paraId="238EBE7D" w14:textId="77777777" w:rsidR="0001141A" w:rsidRDefault="0001141A" w:rsidP="007A37D8">
      <w:pPr>
        <w:jc w:val="both"/>
        <w:rPr>
          <w:rFonts w:ascii="Times New Roman" w:hAnsi="Times New Roman" w:cs="Times New Roman"/>
          <w:b/>
          <w:bCs/>
          <w:sz w:val="32"/>
          <w:szCs w:val="32"/>
        </w:rPr>
      </w:pPr>
    </w:p>
    <w:p w14:paraId="309A2AE1" w14:textId="77777777" w:rsidR="0001141A" w:rsidRDefault="0001141A" w:rsidP="007A37D8">
      <w:pPr>
        <w:jc w:val="both"/>
        <w:rPr>
          <w:rFonts w:ascii="Times New Roman" w:hAnsi="Times New Roman" w:cs="Times New Roman"/>
          <w:b/>
          <w:bCs/>
          <w:sz w:val="32"/>
          <w:szCs w:val="32"/>
        </w:rPr>
      </w:pPr>
    </w:p>
    <w:p w14:paraId="30ACD3F6" w14:textId="77777777" w:rsidR="0001141A" w:rsidRDefault="0001141A" w:rsidP="007A37D8">
      <w:pPr>
        <w:jc w:val="both"/>
        <w:rPr>
          <w:rFonts w:ascii="Times New Roman" w:hAnsi="Times New Roman" w:cs="Times New Roman"/>
          <w:b/>
          <w:bCs/>
          <w:sz w:val="32"/>
          <w:szCs w:val="32"/>
        </w:rPr>
      </w:pPr>
    </w:p>
    <w:p w14:paraId="18A1B61F" w14:textId="77777777" w:rsidR="0001141A" w:rsidRPr="00324A75" w:rsidRDefault="0001141A" w:rsidP="007A37D8">
      <w:pPr>
        <w:jc w:val="both"/>
        <w:rPr>
          <w:rFonts w:ascii="Times New Roman" w:hAnsi="Times New Roman" w:cs="Times New Roman"/>
          <w:b/>
          <w:bCs/>
          <w:sz w:val="32"/>
          <w:szCs w:val="32"/>
        </w:rPr>
      </w:pPr>
    </w:p>
    <w:p w14:paraId="1D170DAD" w14:textId="129AF0C8" w:rsidR="002F0513" w:rsidRPr="00324A75" w:rsidRDefault="006130A3" w:rsidP="007A37D8">
      <w:pPr>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BDBA5AE" wp14:editId="7452412A">
            <wp:extent cx="5722620" cy="6385560"/>
            <wp:effectExtent l="0" t="0" r="0" b="0"/>
            <wp:docPr id="16961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6385560"/>
                    </a:xfrm>
                    <a:prstGeom prst="rect">
                      <a:avLst/>
                    </a:prstGeom>
                    <a:noFill/>
                    <a:ln>
                      <a:noFill/>
                    </a:ln>
                  </pic:spPr>
                </pic:pic>
              </a:graphicData>
            </a:graphic>
          </wp:inline>
        </w:drawing>
      </w:r>
    </w:p>
    <w:p w14:paraId="46596B5F" w14:textId="110E078D" w:rsidR="00DE16E8" w:rsidRDefault="00DE16E8" w:rsidP="007A37D8">
      <w:pPr>
        <w:jc w:val="both"/>
        <w:rPr>
          <w:rFonts w:ascii="Times New Roman" w:hAnsi="Times New Roman" w:cs="Times New Roman"/>
          <w:b/>
          <w:bCs/>
          <w:sz w:val="32"/>
          <w:szCs w:val="32"/>
        </w:rPr>
      </w:pPr>
    </w:p>
    <w:p w14:paraId="04EB2BAC" w14:textId="09E67EE1" w:rsidR="002D3D14" w:rsidRPr="00003A6B" w:rsidRDefault="002D3D14" w:rsidP="002D3D14">
      <w:pPr>
        <w:pStyle w:val="Caption"/>
        <w:rPr>
          <w:b/>
          <w:bCs/>
          <w:i/>
          <w:iCs w:val="0"/>
        </w:rPr>
      </w:pPr>
      <w:bookmarkStart w:id="9" w:name="_Toc148126550"/>
      <w:r w:rsidRPr="00003A6B">
        <w:rPr>
          <w:b/>
          <w:bCs/>
          <w:i/>
          <w:iCs w:val="0"/>
        </w:rPr>
        <w:t>Figure</w:t>
      </w:r>
      <w:r w:rsidR="00003A6B" w:rsidRPr="00003A6B">
        <w:rPr>
          <w:b/>
          <w:bCs/>
          <w:i/>
          <w:iCs w:val="0"/>
        </w:rPr>
        <w:t>4</w:t>
      </w:r>
      <w:r w:rsidRPr="00003A6B">
        <w:rPr>
          <w:b/>
          <w:bCs/>
          <w:i/>
          <w:iCs w:val="0"/>
        </w:rPr>
        <w:t>.33 Schema Diagram</w:t>
      </w:r>
      <w:bookmarkEnd w:id="9"/>
    </w:p>
    <w:p w14:paraId="25142DAF" w14:textId="77777777" w:rsidR="00F340CD" w:rsidRDefault="00F340CD" w:rsidP="007A37D8">
      <w:pPr>
        <w:jc w:val="both"/>
        <w:rPr>
          <w:rFonts w:ascii="Times New Roman" w:hAnsi="Times New Roman" w:cs="Times New Roman"/>
          <w:b/>
          <w:bCs/>
          <w:sz w:val="32"/>
          <w:szCs w:val="32"/>
        </w:rPr>
      </w:pPr>
    </w:p>
    <w:p w14:paraId="335AFC94" w14:textId="77777777" w:rsidR="005769FD" w:rsidRDefault="005769FD" w:rsidP="007A37D8">
      <w:pPr>
        <w:jc w:val="both"/>
        <w:rPr>
          <w:rFonts w:ascii="Times New Roman" w:hAnsi="Times New Roman" w:cs="Times New Roman"/>
          <w:b/>
          <w:bCs/>
          <w:sz w:val="32"/>
          <w:szCs w:val="32"/>
        </w:rPr>
      </w:pPr>
    </w:p>
    <w:p w14:paraId="79305777" w14:textId="77777777" w:rsidR="00523988" w:rsidRDefault="00523988" w:rsidP="007A37D8">
      <w:pPr>
        <w:jc w:val="both"/>
        <w:rPr>
          <w:rFonts w:ascii="Times New Roman" w:hAnsi="Times New Roman" w:cs="Times New Roman"/>
          <w:b/>
          <w:bCs/>
          <w:sz w:val="32"/>
          <w:szCs w:val="32"/>
        </w:rPr>
      </w:pPr>
    </w:p>
    <w:p w14:paraId="4CAB2967" w14:textId="77777777" w:rsidR="00342685" w:rsidRDefault="00342685" w:rsidP="007A37D8">
      <w:pPr>
        <w:jc w:val="both"/>
        <w:rPr>
          <w:rFonts w:ascii="Times New Roman" w:hAnsi="Times New Roman" w:cs="Times New Roman"/>
          <w:b/>
          <w:bCs/>
          <w:sz w:val="32"/>
          <w:szCs w:val="32"/>
        </w:rPr>
      </w:pPr>
    </w:p>
    <w:p w14:paraId="48CAC7E5" w14:textId="77777777" w:rsidR="00523988" w:rsidRDefault="00523988" w:rsidP="007A37D8">
      <w:pPr>
        <w:jc w:val="both"/>
        <w:rPr>
          <w:rFonts w:ascii="Times New Roman" w:hAnsi="Times New Roman" w:cs="Times New Roman"/>
          <w:b/>
          <w:bCs/>
          <w:sz w:val="32"/>
          <w:szCs w:val="32"/>
        </w:rPr>
      </w:pPr>
    </w:p>
    <w:p w14:paraId="5362E3AB" w14:textId="13C4FD07" w:rsidR="00523988" w:rsidRPr="00523988" w:rsidRDefault="0050226B"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4.</w:t>
      </w:r>
      <w:r w:rsidR="00B909E0" w:rsidRPr="00B96D2D">
        <w:rPr>
          <w:rFonts w:ascii="Times New Roman" w:hAnsi="Times New Roman" w:cs="Times New Roman"/>
          <w:b/>
          <w:bCs/>
          <w:sz w:val="28"/>
          <w:szCs w:val="28"/>
        </w:rPr>
        <w:t xml:space="preserve">4. </w:t>
      </w:r>
      <w:r w:rsidR="00D251E7" w:rsidRPr="00B96D2D">
        <w:rPr>
          <w:rFonts w:ascii="Times New Roman" w:hAnsi="Times New Roman" w:cs="Times New Roman"/>
          <w:b/>
          <w:bCs/>
          <w:sz w:val="28"/>
          <w:szCs w:val="28"/>
        </w:rPr>
        <w:t>Data Flow Diagram</w:t>
      </w:r>
    </w:p>
    <w:p w14:paraId="4186C8E0" w14:textId="072BAA39" w:rsidR="00F340CD" w:rsidRPr="00324A75" w:rsidRDefault="00447CF4" w:rsidP="007A37D8">
      <w:pPr>
        <w:pStyle w:val="Default"/>
        <w:spacing w:line="360" w:lineRule="auto"/>
        <w:jc w:val="both"/>
        <w:rPr>
          <w:rFonts w:ascii="Times New Roman" w:hAnsi="Times New Roman" w:cs="Times New Roman"/>
          <w:lang w:val="en-US"/>
        </w:rPr>
      </w:pPr>
      <w:r w:rsidRPr="00324A75">
        <w:rPr>
          <w:rFonts w:ascii="Times New Roman" w:hAnsi="Times New Roman" w:cs="Times New Roman"/>
          <w:lang w:val="en-US"/>
        </w:rPr>
        <w:t xml:space="preserve">Data flow diagrams are used to graphically represent the flow of data in a business information system. DFD describes the processes that are involved in a system to transfer data from the input to the file storage and reports generation. Data flow diagrams can be divided into logical and physical. The logical data flow diagram describes flow of data through a system to perform certain functionality of a business. The physical data flow diagram describes the implementation of the logical data flow. </w:t>
      </w:r>
    </w:p>
    <w:p w14:paraId="5C246606" w14:textId="77777777" w:rsidR="00447CF4" w:rsidRPr="00324A75" w:rsidRDefault="00447CF4" w:rsidP="007A37D8">
      <w:pPr>
        <w:pStyle w:val="Default"/>
        <w:spacing w:line="360" w:lineRule="auto"/>
        <w:jc w:val="both"/>
        <w:rPr>
          <w:rFonts w:ascii="Times New Roman" w:hAnsi="Times New Roman" w:cs="Times New Roman"/>
          <w:b/>
          <w:bCs/>
          <w:sz w:val="28"/>
          <w:szCs w:val="26"/>
          <w:lang w:val="en-US"/>
        </w:rPr>
      </w:pPr>
      <w:r w:rsidRPr="00324A75">
        <w:rPr>
          <w:rFonts w:ascii="Times New Roman" w:hAnsi="Times New Roman" w:cs="Times New Roman"/>
          <w:b/>
          <w:bCs/>
          <w:sz w:val="28"/>
          <w:szCs w:val="26"/>
          <w:lang w:val="en-US"/>
        </w:rPr>
        <w:t xml:space="preserve">Diagram </w:t>
      </w:r>
      <w:proofErr w:type="gramStart"/>
      <w:r w:rsidRPr="00324A75">
        <w:rPr>
          <w:rFonts w:ascii="Times New Roman" w:hAnsi="Times New Roman" w:cs="Times New Roman"/>
          <w:b/>
          <w:bCs/>
          <w:sz w:val="28"/>
          <w:szCs w:val="26"/>
          <w:lang w:val="en-US"/>
        </w:rPr>
        <w:t>Notations:-</w:t>
      </w:r>
      <w:proofErr w:type="gramEnd"/>
    </w:p>
    <w:tbl>
      <w:tblPr>
        <w:tblStyle w:val="TableGrid"/>
        <w:tblW w:w="4627" w:type="pct"/>
        <w:tblInd w:w="-16" w:type="dxa"/>
        <w:tblLook w:val="04A0" w:firstRow="1" w:lastRow="0" w:firstColumn="1" w:lastColumn="0" w:noHBand="0" w:noVBand="1"/>
      </w:tblPr>
      <w:tblGrid>
        <w:gridCol w:w="1118"/>
        <w:gridCol w:w="1752"/>
        <w:gridCol w:w="5473"/>
      </w:tblGrid>
      <w:tr w:rsidR="00447CF4" w:rsidRPr="00324A75" w14:paraId="4B48B9F5" w14:textId="77777777" w:rsidTr="00447CF4">
        <w:trPr>
          <w:trHeight w:val="239"/>
        </w:trPr>
        <w:tc>
          <w:tcPr>
            <w:tcW w:w="670" w:type="pct"/>
          </w:tcPr>
          <w:p w14:paraId="7B6ADFD9" w14:textId="77777777" w:rsidR="00447CF4" w:rsidRPr="00324A75" w:rsidRDefault="00447CF4" w:rsidP="007A37D8">
            <w:pPr>
              <w:pStyle w:val="Default"/>
              <w:jc w:val="both"/>
              <w:rPr>
                <w:rFonts w:ascii="Times New Roman" w:hAnsi="Times New Roman" w:cs="Times New Roman"/>
                <w:b/>
                <w:bCs/>
              </w:rPr>
            </w:pPr>
            <w:r w:rsidRPr="00324A75">
              <w:rPr>
                <w:rFonts w:ascii="Times New Roman" w:hAnsi="Times New Roman" w:cs="Times New Roman"/>
                <w:b/>
                <w:bCs/>
              </w:rPr>
              <w:t xml:space="preserve">Name </w:t>
            </w:r>
          </w:p>
        </w:tc>
        <w:tc>
          <w:tcPr>
            <w:tcW w:w="1050" w:type="pct"/>
          </w:tcPr>
          <w:p w14:paraId="4E1A88B5" w14:textId="77777777" w:rsidR="00447CF4" w:rsidRPr="00324A75" w:rsidRDefault="00447CF4" w:rsidP="007A37D8">
            <w:pPr>
              <w:pStyle w:val="Default"/>
              <w:jc w:val="both"/>
              <w:rPr>
                <w:rFonts w:ascii="Times New Roman" w:hAnsi="Times New Roman" w:cs="Times New Roman"/>
                <w:b/>
                <w:bCs/>
              </w:rPr>
            </w:pPr>
            <w:r w:rsidRPr="00324A75">
              <w:rPr>
                <w:rFonts w:ascii="Times New Roman" w:hAnsi="Times New Roman" w:cs="Times New Roman"/>
                <w:b/>
                <w:bCs/>
              </w:rPr>
              <w:t>Symbol</w:t>
            </w:r>
          </w:p>
        </w:tc>
        <w:tc>
          <w:tcPr>
            <w:tcW w:w="3280" w:type="pct"/>
          </w:tcPr>
          <w:p w14:paraId="6AFB71C6" w14:textId="77777777" w:rsidR="00447CF4" w:rsidRPr="00324A75" w:rsidRDefault="00447CF4" w:rsidP="007A37D8">
            <w:pPr>
              <w:pStyle w:val="Default"/>
              <w:jc w:val="both"/>
              <w:rPr>
                <w:rFonts w:ascii="Times New Roman" w:hAnsi="Times New Roman" w:cs="Times New Roman"/>
                <w:b/>
                <w:bCs/>
              </w:rPr>
            </w:pPr>
            <w:r w:rsidRPr="00324A75">
              <w:rPr>
                <w:rFonts w:ascii="Times New Roman" w:hAnsi="Times New Roman" w:cs="Times New Roman"/>
                <w:b/>
                <w:bCs/>
              </w:rPr>
              <w:t xml:space="preserve">Description </w:t>
            </w:r>
          </w:p>
        </w:tc>
      </w:tr>
      <w:tr w:rsidR="00447CF4" w:rsidRPr="00324A75" w14:paraId="0DF202EC" w14:textId="77777777" w:rsidTr="00447CF4">
        <w:trPr>
          <w:trHeight w:val="1085"/>
        </w:trPr>
        <w:tc>
          <w:tcPr>
            <w:tcW w:w="670" w:type="pct"/>
          </w:tcPr>
          <w:p w14:paraId="4012BDC0"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Process </w:t>
            </w:r>
          </w:p>
        </w:tc>
        <w:tc>
          <w:tcPr>
            <w:tcW w:w="1050" w:type="pct"/>
          </w:tcPr>
          <w:p w14:paraId="2A064F1C" w14:textId="77777777" w:rsidR="00447CF4" w:rsidRPr="00324A75" w:rsidRDefault="00447CF4"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5" behindDoc="0" locked="0" layoutInCell="1" allowOverlap="1" wp14:anchorId="54AD4098" wp14:editId="1593E807">
                  <wp:simplePos x="0" y="0"/>
                  <wp:positionH relativeFrom="column">
                    <wp:posOffset>136525</wp:posOffset>
                  </wp:positionH>
                  <wp:positionV relativeFrom="paragraph">
                    <wp:posOffset>119380</wp:posOffset>
                  </wp:positionV>
                  <wp:extent cx="880110" cy="708025"/>
                  <wp:effectExtent l="0" t="0" r="0" b="0"/>
                  <wp:wrapSquare wrapText="bothSides"/>
                  <wp:docPr id="107374197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77" name="pasted-movie.png" descr="pasted-movie.p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880110" cy="7080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4F15AF46"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A process transforms incoming data flow into outgoing data flow. </w:t>
            </w:r>
          </w:p>
        </w:tc>
      </w:tr>
      <w:tr w:rsidR="00447CF4" w:rsidRPr="00324A75" w14:paraId="3FEB1C6E" w14:textId="77777777" w:rsidTr="00447CF4">
        <w:trPr>
          <w:trHeight w:val="989"/>
        </w:trPr>
        <w:tc>
          <w:tcPr>
            <w:tcW w:w="670" w:type="pct"/>
          </w:tcPr>
          <w:p w14:paraId="1866E031"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Database </w:t>
            </w:r>
          </w:p>
        </w:tc>
        <w:tc>
          <w:tcPr>
            <w:tcW w:w="1050" w:type="pct"/>
          </w:tcPr>
          <w:p w14:paraId="3DB38414" w14:textId="77777777" w:rsidR="00447CF4" w:rsidRPr="00324A75" w:rsidRDefault="00447CF4"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6" behindDoc="0" locked="0" layoutInCell="1" allowOverlap="1" wp14:anchorId="66392217" wp14:editId="38DDCC7C">
                  <wp:simplePos x="0" y="0"/>
                  <wp:positionH relativeFrom="column">
                    <wp:posOffset>103208</wp:posOffset>
                  </wp:positionH>
                  <wp:positionV relativeFrom="paragraph">
                    <wp:posOffset>94819</wp:posOffset>
                  </wp:positionV>
                  <wp:extent cx="956310" cy="587375"/>
                  <wp:effectExtent l="0" t="0" r="0" b="3175"/>
                  <wp:wrapSquare wrapText="bothSides"/>
                  <wp:docPr id="107374197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78" name="pasted-movie.png" descr="pasted-movie.png"/>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956310" cy="587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2ADEC9A9" w14:textId="77777777" w:rsidR="00447CF4" w:rsidRPr="00324A75" w:rsidRDefault="00447CF4" w:rsidP="007A37D8">
            <w:pPr>
              <w:pStyle w:val="TableStyle2"/>
              <w:spacing w:after="240"/>
              <w:jc w:val="both"/>
              <w:rPr>
                <w:rFonts w:ascii="Times New Roman" w:hAnsi="Times New Roman" w:cs="Times New Roman"/>
              </w:rPr>
            </w:pPr>
            <w:r w:rsidRPr="00324A75">
              <w:rPr>
                <w:rFonts w:ascii="Times New Roman" w:hAnsi="Times New Roman" w:cs="Times New Roman"/>
                <w:sz w:val="24"/>
                <w:szCs w:val="24"/>
                <w:shd w:val="clear" w:color="auto" w:fill="FFFFFF"/>
              </w:rPr>
              <w:t xml:space="preserve">Data stores are repositories of data in the system. </w:t>
            </w:r>
          </w:p>
        </w:tc>
      </w:tr>
      <w:tr w:rsidR="00447CF4" w:rsidRPr="00324A75" w14:paraId="6D39A560" w14:textId="77777777" w:rsidTr="00447CF4">
        <w:trPr>
          <w:trHeight w:val="1406"/>
        </w:trPr>
        <w:tc>
          <w:tcPr>
            <w:tcW w:w="670" w:type="pct"/>
          </w:tcPr>
          <w:p w14:paraId="39AE7F1A"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Data Flow </w:t>
            </w:r>
          </w:p>
        </w:tc>
        <w:tc>
          <w:tcPr>
            <w:tcW w:w="1050" w:type="pct"/>
          </w:tcPr>
          <w:p w14:paraId="764EEBCC" w14:textId="77777777" w:rsidR="00447CF4" w:rsidRPr="00324A75" w:rsidRDefault="00447CF4"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7" behindDoc="0" locked="0" layoutInCell="1" allowOverlap="1" wp14:anchorId="2FFA7BC0" wp14:editId="376A5243">
                  <wp:simplePos x="0" y="0"/>
                  <wp:positionH relativeFrom="column">
                    <wp:posOffset>177870</wp:posOffset>
                  </wp:positionH>
                  <wp:positionV relativeFrom="paragraph">
                    <wp:posOffset>137399</wp:posOffset>
                  </wp:positionV>
                  <wp:extent cx="838835" cy="800735"/>
                  <wp:effectExtent l="0" t="0" r="0" b="0"/>
                  <wp:wrapSquare wrapText="bothSides"/>
                  <wp:docPr id="107374197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79" name="pasted-movie.png" descr="pasted-movie.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838835" cy="8007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4CB8EBC4"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Data flows are pipelines through which packets of information flow. Label the arrows with the name of the data that moves through it. </w:t>
            </w:r>
          </w:p>
        </w:tc>
      </w:tr>
      <w:tr w:rsidR="00447CF4" w:rsidRPr="00324A75" w14:paraId="233B9C83" w14:textId="77777777" w:rsidTr="00447CF4">
        <w:trPr>
          <w:trHeight w:val="1148"/>
        </w:trPr>
        <w:tc>
          <w:tcPr>
            <w:tcW w:w="670" w:type="pct"/>
          </w:tcPr>
          <w:p w14:paraId="578A58A6"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External Entity </w:t>
            </w:r>
          </w:p>
        </w:tc>
        <w:tc>
          <w:tcPr>
            <w:tcW w:w="1050" w:type="pct"/>
          </w:tcPr>
          <w:p w14:paraId="7177AD0C" w14:textId="77777777" w:rsidR="00447CF4" w:rsidRPr="00324A75" w:rsidRDefault="00447CF4"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8" behindDoc="0" locked="0" layoutInCell="1" allowOverlap="1" wp14:anchorId="04E2A232" wp14:editId="05750114">
                  <wp:simplePos x="0" y="0"/>
                  <wp:positionH relativeFrom="column">
                    <wp:posOffset>169277</wp:posOffset>
                  </wp:positionH>
                  <wp:positionV relativeFrom="paragraph">
                    <wp:posOffset>111458</wp:posOffset>
                  </wp:positionV>
                  <wp:extent cx="847090" cy="687705"/>
                  <wp:effectExtent l="0" t="0" r="0" b="0"/>
                  <wp:wrapSquare wrapText="bothSides"/>
                  <wp:docPr id="107374198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980" name="pasted-movie.png" descr="pasted-movie.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847090" cy="6877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280" w:type="pct"/>
          </w:tcPr>
          <w:p w14:paraId="17368FE9" w14:textId="77777777" w:rsidR="00447CF4" w:rsidRPr="00324A75" w:rsidRDefault="00447CF4"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External entities are objects outside the system, with which the system communicates </w:t>
            </w:r>
          </w:p>
        </w:tc>
      </w:tr>
    </w:tbl>
    <w:p w14:paraId="75F8509D" w14:textId="77777777" w:rsidR="002D3D14" w:rsidRDefault="002D3D14" w:rsidP="002D3D14">
      <w:pPr>
        <w:pStyle w:val="Caption"/>
      </w:pPr>
      <w:bookmarkStart w:id="10" w:name="_Toc148126516"/>
    </w:p>
    <w:p w14:paraId="07A435A9" w14:textId="756F9220" w:rsidR="002D3D14" w:rsidRPr="00003A6B" w:rsidRDefault="002D3D14" w:rsidP="002D3D14">
      <w:pPr>
        <w:pStyle w:val="Caption"/>
        <w:rPr>
          <w:rFonts w:cs="Times New Roman"/>
          <w:b/>
          <w:bCs/>
          <w:i/>
          <w:iCs w:val="0"/>
          <w:szCs w:val="24"/>
          <w:lang w:val="en-US"/>
        </w:rPr>
      </w:pPr>
      <w:r w:rsidRPr="00003A6B">
        <w:rPr>
          <w:b/>
          <w:bCs/>
          <w:i/>
          <w:iCs w:val="0"/>
        </w:rPr>
        <w:t xml:space="preserve">Table </w:t>
      </w:r>
      <w:r w:rsidR="00003A6B" w:rsidRPr="00003A6B">
        <w:rPr>
          <w:b/>
          <w:bCs/>
          <w:i/>
          <w:iCs w:val="0"/>
        </w:rPr>
        <w:t>4</w:t>
      </w:r>
      <w:r w:rsidRPr="00003A6B">
        <w:rPr>
          <w:b/>
          <w:bCs/>
          <w:i/>
          <w:iCs w:val="0"/>
        </w:rPr>
        <w:t>.</w:t>
      </w:r>
      <w:r w:rsidR="006B30C6">
        <w:rPr>
          <w:b/>
          <w:bCs/>
          <w:i/>
          <w:iCs w:val="0"/>
        </w:rPr>
        <w:t>3</w:t>
      </w:r>
      <w:r w:rsidRPr="00003A6B">
        <w:rPr>
          <w:b/>
          <w:bCs/>
          <w:i/>
          <w:iCs w:val="0"/>
        </w:rPr>
        <w:t xml:space="preserve"> </w:t>
      </w:r>
      <w:r w:rsidRPr="00003A6B">
        <w:rPr>
          <w:rFonts w:eastAsia="Arial Unicode MS" w:cs="Times New Roman"/>
          <w:b/>
          <w:bCs/>
          <w:i/>
          <w:iCs w:val="0"/>
          <w:lang w:val="en-US"/>
        </w:rPr>
        <w:t>Data Flow Diagram notations</w:t>
      </w:r>
      <w:bookmarkEnd w:id="10"/>
    </w:p>
    <w:p w14:paraId="2B84F777" w14:textId="77777777" w:rsidR="00447CF4" w:rsidRPr="00324A75" w:rsidRDefault="00447CF4" w:rsidP="007A37D8">
      <w:pPr>
        <w:jc w:val="both"/>
        <w:rPr>
          <w:rFonts w:ascii="Times New Roman" w:hAnsi="Times New Roman" w:cs="Times New Roman"/>
          <w:b/>
          <w:bCs/>
          <w:sz w:val="32"/>
          <w:szCs w:val="32"/>
        </w:rPr>
      </w:pPr>
    </w:p>
    <w:p w14:paraId="0C55F6FE" w14:textId="158DB5CF" w:rsidR="00AF0760" w:rsidRDefault="00AF0760" w:rsidP="007A37D8">
      <w:pPr>
        <w:jc w:val="both"/>
        <w:rPr>
          <w:rFonts w:ascii="Times New Roman" w:hAnsi="Times New Roman" w:cs="Times New Roman"/>
          <w:b/>
          <w:bCs/>
          <w:sz w:val="32"/>
          <w:szCs w:val="32"/>
        </w:rPr>
      </w:pPr>
    </w:p>
    <w:p w14:paraId="500352D1" w14:textId="77777777" w:rsidR="00342685" w:rsidRDefault="00342685" w:rsidP="007A37D8">
      <w:pPr>
        <w:jc w:val="both"/>
        <w:rPr>
          <w:rFonts w:ascii="Times New Roman" w:hAnsi="Times New Roman" w:cs="Times New Roman"/>
          <w:b/>
          <w:bCs/>
          <w:sz w:val="32"/>
          <w:szCs w:val="32"/>
        </w:rPr>
      </w:pPr>
    </w:p>
    <w:p w14:paraId="7ED3D9D1" w14:textId="77777777" w:rsidR="00342685" w:rsidRPr="00324A75" w:rsidRDefault="00342685" w:rsidP="007A37D8">
      <w:pPr>
        <w:jc w:val="both"/>
        <w:rPr>
          <w:rFonts w:ascii="Times New Roman" w:hAnsi="Times New Roman" w:cs="Times New Roman"/>
          <w:b/>
          <w:bCs/>
          <w:sz w:val="32"/>
          <w:szCs w:val="32"/>
        </w:rPr>
      </w:pPr>
    </w:p>
    <w:p w14:paraId="1127C4B0" w14:textId="77777777" w:rsidR="00523988" w:rsidRPr="00324A75" w:rsidRDefault="00523988" w:rsidP="007A37D8">
      <w:pPr>
        <w:jc w:val="both"/>
        <w:rPr>
          <w:rFonts w:ascii="Times New Roman" w:hAnsi="Times New Roman" w:cs="Times New Roman"/>
          <w:b/>
          <w:bCs/>
          <w:sz w:val="32"/>
          <w:szCs w:val="32"/>
        </w:rPr>
      </w:pPr>
    </w:p>
    <w:p w14:paraId="2FF7B824" w14:textId="3DB14923" w:rsidR="00D251E7" w:rsidRPr="00B96D2D" w:rsidRDefault="00B909E0" w:rsidP="00523988">
      <w:pPr>
        <w:ind w:left="720"/>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4.4.1. </w:t>
      </w:r>
      <w:r w:rsidR="00AF0760" w:rsidRPr="00B96D2D">
        <w:rPr>
          <w:rFonts w:ascii="Times New Roman" w:hAnsi="Times New Roman" w:cs="Times New Roman"/>
          <w:b/>
          <w:bCs/>
          <w:sz w:val="28"/>
          <w:szCs w:val="28"/>
        </w:rPr>
        <w:t>C</w:t>
      </w:r>
      <w:r w:rsidR="00930150" w:rsidRPr="00B96D2D">
        <w:rPr>
          <w:rFonts w:ascii="Times New Roman" w:hAnsi="Times New Roman" w:cs="Times New Roman"/>
          <w:b/>
          <w:bCs/>
          <w:sz w:val="28"/>
          <w:szCs w:val="28"/>
        </w:rPr>
        <w:t>ontext</w:t>
      </w:r>
      <w:r w:rsidRPr="00B96D2D">
        <w:rPr>
          <w:rFonts w:ascii="Times New Roman" w:hAnsi="Times New Roman" w:cs="Times New Roman"/>
          <w:b/>
          <w:bCs/>
          <w:sz w:val="28"/>
          <w:szCs w:val="28"/>
        </w:rPr>
        <w:t xml:space="preserve"> Level</w:t>
      </w:r>
      <w:r w:rsidR="00AF0760" w:rsidRPr="00B96D2D">
        <w:rPr>
          <w:rFonts w:ascii="Times New Roman" w:hAnsi="Times New Roman" w:cs="Times New Roman"/>
          <w:b/>
          <w:bCs/>
          <w:sz w:val="28"/>
          <w:szCs w:val="28"/>
        </w:rPr>
        <w:t xml:space="preserve"> Diagram</w:t>
      </w:r>
      <w:r w:rsidR="00523988">
        <w:rPr>
          <w:rFonts w:ascii="Times New Roman" w:hAnsi="Times New Roman" w:cs="Times New Roman"/>
          <w:b/>
          <w:bCs/>
          <w:sz w:val="28"/>
          <w:szCs w:val="28"/>
        </w:rPr>
        <w:t xml:space="preserve"> </w:t>
      </w:r>
      <w:r w:rsidR="00CA488B" w:rsidRPr="00B96D2D">
        <w:rPr>
          <w:rFonts w:ascii="Times New Roman" w:hAnsi="Times New Roman" w:cs="Times New Roman"/>
          <w:b/>
          <w:bCs/>
          <w:sz w:val="28"/>
          <w:szCs w:val="28"/>
        </w:rPr>
        <w:t>(Level 0):</w:t>
      </w:r>
    </w:p>
    <w:p w14:paraId="3A8B7B43" w14:textId="77777777" w:rsidR="00AF0760" w:rsidRPr="00324A75" w:rsidRDefault="00AF0760" w:rsidP="007A37D8">
      <w:pPr>
        <w:jc w:val="both"/>
        <w:rPr>
          <w:rFonts w:ascii="Times New Roman" w:hAnsi="Times New Roman" w:cs="Times New Roman"/>
          <w:b/>
          <w:bCs/>
          <w:sz w:val="32"/>
          <w:szCs w:val="32"/>
        </w:rPr>
      </w:pPr>
    </w:p>
    <w:p w14:paraId="726F7B8F" w14:textId="02735EC0" w:rsidR="00AF0760" w:rsidRPr="00324A75" w:rsidRDefault="002E258A" w:rsidP="007A37D8">
      <w:pPr>
        <w:jc w:val="both"/>
        <w:rPr>
          <w:rFonts w:ascii="Times New Roman" w:hAnsi="Times New Roman" w:cs="Times New Roman"/>
          <w:b/>
          <w:bCs/>
          <w:sz w:val="32"/>
          <w:szCs w:val="32"/>
        </w:rPr>
      </w:pPr>
      <w:r w:rsidRPr="00324A75">
        <w:rPr>
          <w:rFonts w:ascii="Times New Roman" w:hAnsi="Times New Roman" w:cs="Times New Roman"/>
          <w:b/>
          <w:bCs/>
          <w:sz w:val="32"/>
          <w:szCs w:val="32"/>
        </w:rPr>
        <w:t xml:space="preserve">              </w:t>
      </w:r>
      <w:r w:rsidR="00AF0760" w:rsidRPr="00324A75">
        <w:rPr>
          <w:rFonts w:ascii="Times New Roman" w:hAnsi="Times New Roman" w:cs="Times New Roman"/>
          <w:b/>
          <w:bCs/>
          <w:noProof/>
          <w:sz w:val="32"/>
          <w:szCs w:val="32"/>
        </w:rPr>
        <w:drawing>
          <wp:inline distT="0" distB="0" distL="0" distR="0" wp14:anchorId="3FDDCFB7" wp14:editId="0AE17FFD">
            <wp:extent cx="6929142" cy="4548176"/>
            <wp:effectExtent l="9525" t="0" r="0" b="0"/>
            <wp:docPr id="3034404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6965131" cy="4571799"/>
                    </a:xfrm>
                    <a:prstGeom prst="rect">
                      <a:avLst/>
                    </a:prstGeom>
                    <a:noFill/>
                    <a:ln>
                      <a:noFill/>
                    </a:ln>
                  </pic:spPr>
                </pic:pic>
              </a:graphicData>
            </a:graphic>
          </wp:inline>
        </w:drawing>
      </w:r>
    </w:p>
    <w:p w14:paraId="2DD54C33" w14:textId="77777777" w:rsidR="00DE16E8" w:rsidRPr="00324A75" w:rsidRDefault="00DE16E8" w:rsidP="007A37D8">
      <w:pPr>
        <w:jc w:val="both"/>
        <w:rPr>
          <w:rFonts w:ascii="Times New Roman" w:hAnsi="Times New Roman" w:cs="Times New Roman"/>
          <w:b/>
          <w:bCs/>
          <w:sz w:val="32"/>
          <w:szCs w:val="32"/>
        </w:rPr>
      </w:pPr>
    </w:p>
    <w:p w14:paraId="05C7F85B" w14:textId="3AEB420B" w:rsidR="002D3D14" w:rsidRPr="00003A6B" w:rsidRDefault="002D3D14" w:rsidP="002D3D14">
      <w:pPr>
        <w:pStyle w:val="Caption"/>
        <w:rPr>
          <w:rFonts w:cs="Times New Roman"/>
          <w:b/>
          <w:bCs/>
          <w:i/>
          <w:iCs w:val="0"/>
          <w:szCs w:val="24"/>
          <w:lang w:val="en-US"/>
        </w:rPr>
      </w:pPr>
      <w:bookmarkStart w:id="11" w:name="_Toc148126551"/>
      <w:r w:rsidRPr="00003A6B">
        <w:rPr>
          <w:b/>
          <w:bCs/>
          <w:i/>
          <w:iCs w:val="0"/>
        </w:rPr>
        <w:t xml:space="preserve">Figure </w:t>
      </w:r>
      <w:r w:rsidR="00003A6B" w:rsidRPr="00003A6B">
        <w:rPr>
          <w:b/>
          <w:bCs/>
          <w:i/>
          <w:iCs w:val="0"/>
        </w:rPr>
        <w:t>4</w:t>
      </w:r>
      <w:r w:rsidRPr="00003A6B">
        <w:rPr>
          <w:b/>
          <w:bCs/>
          <w:i/>
          <w:iCs w:val="0"/>
        </w:rPr>
        <w:t xml:space="preserve">.34 </w:t>
      </w:r>
      <w:r w:rsidRPr="00003A6B">
        <w:rPr>
          <w:rFonts w:cs="Times New Roman"/>
          <w:b/>
          <w:bCs/>
          <w:i/>
          <w:iCs w:val="0"/>
          <w:szCs w:val="24"/>
          <w:lang w:val="en-US"/>
        </w:rPr>
        <w:t>DFD level-0 (context level)</w:t>
      </w:r>
      <w:bookmarkEnd w:id="11"/>
    </w:p>
    <w:p w14:paraId="24570B06" w14:textId="10DD5189" w:rsidR="00DE16E8" w:rsidRDefault="00DE16E8" w:rsidP="007A37D8">
      <w:pPr>
        <w:jc w:val="both"/>
        <w:rPr>
          <w:rFonts w:ascii="Times New Roman" w:hAnsi="Times New Roman" w:cs="Times New Roman"/>
          <w:b/>
          <w:bCs/>
          <w:sz w:val="32"/>
          <w:szCs w:val="32"/>
        </w:rPr>
      </w:pPr>
    </w:p>
    <w:p w14:paraId="078B85F5" w14:textId="77777777" w:rsidR="0001141A" w:rsidRPr="00324A75" w:rsidRDefault="0001141A" w:rsidP="007A37D8">
      <w:pPr>
        <w:jc w:val="both"/>
        <w:rPr>
          <w:rFonts w:ascii="Times New Roman" w:hAnsi="Times New Roman" w:cs="Times New Roman"/>
          <w:b/>
          <w:bCs/>
          <w:sz w:val="32"/>
          <w:szCs w:val="32"/>
        </w:rPr>
      </w:pPr>
    </w:p>
    <w:p w14:paraId="75DB6456" w14:textId="77777777" w:rsidR="00DE16E8" w:rsidRPr="00324A75" w:rsidRDefault="00DE16E8" w:rsidP="007A37D8">
      <w:pPr>
        <w:jc w:val="both"/>
        <w:rPr>
          <w:rFonts w:ascii="Times New Roman" w:hAnsi="Times New Roman" w:cs="Times New Roman"/>
          <w:b/>
          <w:bCs/>
          <w:sz w:val="32"/>
          <w:szCs w:val="32"/>
        </w:rPr>
      </w:pPr>
    </w:p>
    <w:p w14:paraId="4857F071" w14:textId="1B36AB1E" w:rsidR="002E258A" w:rsidRPr="00B96D2D" w:rsidRDefault="00CA488B" w:rsidP="00523988">
      <w:pPr>
        <w:ind w:left="720"/>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4.4.2. </w:t>
      </w:r>
      <w:r w:rsidR="0032087C" w:rsidRPr="00B96D2D">
        <w:rPr>
          <w:rFonts w:ascii="Times New Roman" w:hAnsi="Times New Roman" w:cs="Times New Roman"/>
          <w:b/>
          <w:bCs/>
          <w:sz w:val="28"/>
          <w:szCs w:val="28"/>
        </w:rPr>
        <w:t xml:space="preserve">First </w:t>
      </w:r>
      <w:r w:rsidR="002E258A" w:rsidRPr="00B96D2D">
        <w:rPr>
          <w:rFonts w:ascii="Times New Roman" w:hAnsi="Times New Roman" w:cs="Times New Roman"/>
          <w:b/>
          <w:bCs/>
          <w:sz w:val="28"/>
          <w:szCs w:val="28"/>
        </w:rPr>
        <w:t xml:space="preserve">Level </w:t>
      </w:r>
      <w:r w:rsidRPr="00B96D2D">
        <w:rPr>
          <w:rFonts w:ascii="Times New Roman" w:hAnsi="Times New Roman" w:cs="Times New Roman"/>
          <w:b/>
          <w:bCs/>
          <w:sz w:val="28"/>
          <w:szCs w:val="28"/>
        </w:rPr>
        <w:t>DFD</w:t>
      </w:r>
    </w:p>
    <w:p w14:paraId="4896E059" w14:textId="77777777" w:rsidR="00F715C5" w:rsidRPr="00324A75" w:rsidRDefault="00F715C5" w:rsidP="007A37D8">
      <w:pPr>
        <w:jc w:val="both"/>
        <w:rPr>
          <w:rFonts w:ascii="Times New Roman" w:hAnsi="Times New Roman" w:cs="Times New Roman"/>
          <w:b/>
          <w:bCs/>
          <w:sz w:val="32"/>
          <w:szCs w:val="32"/>
        </w:rPr>
      </w:pPr>
    </w:p>
    <w:p w14:paraId="590B33F7" w14:textId="77777777" w:rsidR="00F715C5" w:rsidRPr="00324A75" w:rsidRDefault="00F715C5" w:rsidP="007A37D8">
      <w:pPr>
        <w:jc w:val="both"/>
        <w:rPr>
          <w:rFonts w:ascii="Times New Roman" w:hAnsi="Times New Roman" w:cs="Times New Roman"/>
          <w:b/>
          <w:bCs/>
          <w:sz w:val="32"/>
          <w:szCs w:val="32"/>
        </w:rPr>
      </w:pPr>
    </w:p>
    <w:p w14:paraId="5353ED37" w14:textId="07C54044" w:rsidR="007625A0" w:rsidRPr="00324A75" w:rsidRDefault="006A35AA" w:rsidP="007A37D8">
      <w:pPr>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31197E7C" wp14:editId="75E2A3EB">
            <wp:extent cx="5934504" cy="5809358"/>
            <wp:effectExtent l="0" t="0" r="9525" b="1270"/>
            <wp:docPr id="1703632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5948" cy="5849928"/>
                    </a:xfrm>
                    <a:prstGeom prst="rect">
                      <a:avLst/>
                    </a:prstGeom>
                    <a:noFill/>
                    <a:ln>
                      <a:noFill/>
                    </a:ln>
                  </pic:spPr>
                </pic:pic>
              </a:graphicData>
            </a:graphic>
          </wp:inline>
        </w:drawing>
      </w:r>
    </w:p>
    <w:p w14:paraId="028AD60A" w14:textId="77777777" w:rsidR="002E258A" w:rsidRPr="00324A75" w:rsidRDefault="002E258A" w:rsidP="007A37D8">
      <w:pPr>
        <w:jc w:val="both"/>
        <w:rPr>
          <w:rFonts w:ascii="Times New Roman" w:hAnsi="Times New Roman" w:cs="Times New Roman"/>
          <w:b/>
          <w:bCs/>
          <w:sz w:val="32"/>
          <w:szCs w:val="32"/>
        </w:rPr>
      </w:pPr>
    </w:p>
    <w:p w14:paraId="0E985AB6" w14:textId="476290EA" w:rsidR="002D3D14" w:rsidRPr="00003A6B" w:rsidRDefault="002D3D14" w:rsidP="002D3D14">
      <w:pPr>
        <w:pStyle w:val="Caption"/>
        <w:rPr>
          <w:rFonts w:cs="Times New Roman"/>
          <w:b/>
          <w:bCs/>
          <w:i/>
          <w:iCs w:val="0"/>
          <w:szCs w:val="24"/>
          <w:lang w:val="en-US"/>
        </w:rPr>
      </w:pPr>
      <w:bookmarkStart w:id="12" w:name="_Toc148126552"/>
      <w:r w:rsidRPr="00003A6B">
        <w:rPr>
          <w:b/>
          <w:bCs/>
          <w:i/>
          <w:iCs w:val="0"/>
        </w:rPr>
        <w:t xml:space="preserve">Figure </w:t>
      </w:r>
      <w:r w:rsidR="00003A6B" w:rsidRPr="00003A6B">
        <w:rPr>
          <w:b/>
          <w:bCs/>
          <w:i/>
          <w:iCs w:val="0"/>
        </w:rPr>
        <w:t>4</w:t>
      </w:r>
      <w:r w:rsidRPr="00003A6B">
        <w:rPr>
          <w:b/>
          <w:bCs/>
          <w:i/>
          <w:iCs w:val="0"/>
        </w:rPr>
        <w:t>.35</w:t>
      </w:r>
      <w:r w:rsidRPr="00003A6B">
        <w:rPr>
          <w:rFonts w:cs="Times New Roman"/>
          <w:b/>
          <w:bCs/>
          <w:i/>
          <w:iCs w:val="0"/>
          <w:szCs w:val="24"/>
          <w:lang w:val="en-US"/>
        </w:rPr>
        <w:t xml:space="preserve"> DFD Level 1</w:t>
      </w:r>
      <w:bookmarkEnd w:id="12"/>
    </w:p>
    <w:p w14:paraId="08178F10" w14:textId="22EA481D" w:rsidR="002E258A" w:rsidRDefault="002E258A" w:rsidP="007A37D8">
      <w:pPr>
        <w:jc w:val="both"/>
        <w:rPr>
          <w:rFonts w:ascii="Times New Roman" w:hAnsi="Times New Roman" w:cs="Times New Roman"/>
          <w:b/>
          <w:bCs/>
          <w:sz w:val="32"/>
          <w:szCs w:val="32"/>
        </w:rPr>
      </w:pPr>
    </w:p>
    <w:p w14:paraId="7A856F9C" w14:textId="77777777" w:rsidR="0001141A" w:rsidRDefault="0001141A" w:rsidP="007A37D8">
      <w:pPr>
        <w:jc w:val="both"/>
        <w:rPr>
          <w:rFonts w:ascii="Times New Roman" w:hAnsi="Times New Roman" w:cs="Times New Roman"/>
          <w:b/>
          <w:bCs/>
          <w:sz w:val="32"/>
          <w:szCs w:val="32"/>
        </w:rPr>
      </w:pPr>
    </w:p>
    <w:p w14:paraId="65875CAB" w14:textId="77777777" w:rsidR="0001141A" w:rsidRDefault="0001141A" w:rsidP="007A37D8">
      <w:pPr>
        <w:jc w:val="both"/>
        <w:rPr>
          <w:rFonts w:ascii="Times New Roman" w:hAnsi="Times New Roman" w:cs="Times New Roman"/>
          <w:b/>
          <w:bCs/>
          <w:sz w:val="32"/>
          <w:szCs w:val="32"/>
        </w:rPr>
      </w:pPr>
    </w:p>
    <w:p w14:paraId="22CEE714" w14:textId="77777777" w:rsidR="0001141A" w:rsidRPr="00324A75" w:rsidRDefault="0001141A" w:rsidP="007A37D8">
      <w:pPr>
        <w:jc w:val="both"/>
        <w:rPr>
          <w:rFonts w:ascii="Times New Roman" w:hAnsi="Times New Roman" w:cs="Times New Roman"/>
          <w:b/>
          <w:bCs/>
          <w:sz w:val="32"/>
          <w:szCs w:val="32"/>
        </w:rPr>
      </w:pPr>
    </w:p>
    <w:p w14:paraId="08BDB2B1" w14:textId="77777777" w:rsidR="0032087C" w:rsidRPr="00324A75" w:rsidRDefault="0032087C" w:rsidP="007A37D8">
      <w:pPr>
        <w:jc w:val="both"/>
        <w:rPr>
          <w:rFonts w:ascii="Times New Roman" w:hAnsi="Times New Roman" w:cs="Times New Roman"/>
          <w:b/>
          <w:bCs/>
          <w:sz w:val="44"/>
          <w:szCs w:val="44"/>
        </w:rPr>
      </w:pPr>
    </w:p>
    <w:p w14:paraId="67932133" w14:textId="157493FA" w:rsidR="00930150" w:rsidRPr="00B96D2D" w:rsidRDefault="0032087C"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4.4.3. Second </w:t>
      </w:r>
      <w:r w:rsidR="00D136A5" w:rsidRPr="00B96D2D">
        <w:rPr>
          <w:rFonts w:ascii="Times New Roman" w:hAnsi="Times New Roman" w:cs="Times New Roman"/>
          <w:b/>
          <w:bCs/>
          <w:sz w:val="28"/>
          <w:szCs w:val="28"/>
        </w:rPr>
        <w:t xml:space="preserve">Level </w:t>
      </w:r>
      <w:r w:rsidRPr="00B96D2D">
        <w:rPr>
          <w:rFonts w:ascii="Times New Roman" w:hAnsi="Times New Roman" w:cs="Times New Roman"/>
          <w:b/>
          <w:bCs/>
          <w:sz w:val="28"/>
          <w:szCs w:val="28"/>
        </w:rPr>
        <w:t>DFD</w:t>
      </w:r>
    </w:p>
    <w:p w14:paraId="251860CA" w14:textId="0A30D2AF" w:rsidR="008B1BFE" w:rsidRPr="002D3D14" w:rsidRDefault="001A70CC" w:rsidP="002D3D14">
      <w:pPr>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4.4.3.1. </w:t>
      </w:r>
      <w:r w:rsidR="00DA7288" w:rsidRPr="00B96D2D">
        <w:rPr>
          <w:rFonts w:ascii="Times New Roman" w:hAnsi="Times New Roman" w:cs="Times New Roman"/>
          <w:b/>
          <w:bCs/>
          <w:sz w:val="28"/>
          <w:szCs w:val="28"/>
        </w:rPr>
        <w:t>Level 2 DFD for post</w:t>
      </w:r>
    </w:p>
    <w:p w14:paraId="76B9A3B4" w14:textId="7A501FB5" w:rsidR="00D136A5" w:rsidRPr="00324A75" w:rsidRDefault="00637E03"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0A97F054" wp14:editId="324C2519">
            <wp:extent cx="5727700" cy="6616700"/>
            <wp:effectExtent l="0" t="0" r="6350" b="0"/>
            <wp:docPr id="16707454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6616700"/>
                    </a:xfrm>
                    <a:prstGeom prst="rect">
                      <a:avLst/>
                    </a:prstGeom>
                    <a:noFill/>
                    <a:ln>
                      <a:noFill/>
                    </a:ln>
                  </pic:spPr>
                </pic:pic>
              </a:graphicData>
            </a:graphic>
          </wp:inline>
        </w:drawing>
      </w:r>
    </w:p>
    <w:p w14:paraId="799A3590" w14:textId="5BA7571A" w:rsidR="002D3D14" w:rsidRPr="00003A6B" w:rsidRDefault="002D3D14" w:rsidP="002D3D14">
      <w:pPr>
        <w:pStyle w:val="Caption"/>
        <w:rPr>
          <w:rFonts w:cs="Times New Roman"/>
          <w:b/>
          <w:bCs/>
          <w:i/>
          <w:iCs w:val="0"/>
          <w:szCs w:val="24"/>
          <w:lang w:val="en-US"/>
        </w:rPr>
      </w:pPr>
      <w:bookmarkStart w:id="13" w:name="_Toc148126553"/>
      <w:r w:rsidRPr="00003A6B">
        <w:rPr>
          <w:b/>
          <w:bCs/>
          <w:i/>
          <w:iCs w:val="0"/>
        </w:rPr>
        <w:t xml:space="preserve">Figure </w:t>
      </w:r>
      <w:r w:rsidR="00003A6B" w:rsidRPr="00003A6B">
        <w:rPr>
          <w:b/>
          <w:bCs/>
          <w:i/>
          <w:iCs w:val="0"/>
        </w:rPr>
        <w:t>4</w:t>
      </w:r>
      <w:r w:rsidRPr="00003A6B">
        <w:rPr>
          <w:b/>
          <w:bCs/>
          <w:i/>
          <w:iCs w:val="0"/>
        </w:rPr>
        <w:t>.36</w:t>
      </w:r>
      <w:r w:rsidRPr="00003A6B">
        <w:rPr>
          <w:rFonts w:cs="Times New Roman"/>
          <w:b/>
          <w:bCs/>
          <w:i/>
          <w:iCs w:val="0"/>
          <w:szCs w:val="24"/>
          <w:lang w:val="en-US"/>
        </w:rPr>
        <w:t xml:space="preserve"> DFD Level 2 (Post)</w:t>
      </w:r>
      <w:bookmarkEnd w:id="13"/>
    </w:p>
    <w:p w14:paraId="4CED2A06" w14:textId="6CFF8DA8" w:rsidR="00F715C5" w:rsidRDefault="00F715C5" w:rsidP="007A37D8">
      <w:pPr>
        <w:jc w:val="both"/>
        <w:rPr>
          <w:rFonts w:ascii="Times New Roman" w:hAnsi="Times New Roman" w:cs="Times New Roman"/>
          <w:b/>
          <w:bCs/>
          <w:sz w:val="44"/>
          <w:szCs w:val="44"/>
        </w:rPr>
      </w:pPr>
    </w:p>
    <w:p w14:paraId="148B3A52" w14:textId="77777777" w:rsidR="00997818" w:rsidRDefault="00997818" w:rsidP="007A37D8">
      <w:pPr>
        <w:jc w:val="both"/>
        <w:rPr>
          <w:rFonts w:ascii="Times New Roman" w:hAnsi="Times New Roman" w:cs="Times New Roman"/>
          <w:b/>
          <w:bCs/>
          <w:sz w:val="44"/>
          <w:szCs w:val="44"/>
        </w:rPr>
      </w:pPr>
    </w:p>
    <w:p w14:paraId="38DF6A6B" w14:textId="77777777" w:rsidR="00B96D2D" w:rsidRDefault="00B96D2D" w:rsidP="007A37D8">
      <w:pPr>
        <w:jc w:val="both"/>
        <w:rPr>
          <w:rFonts w:ascii="Times New Roman" w:hAnsi="Times New Roman" w:cs="Times New Roman"/>
          <w:b/>
          <w:bCs/>
          <w:sz w:val="44"/>
          <w:szCs w:val="44"/>
        </w:rPr>
      </w:pPr>
    </w:p>
    <w:p w14:paraId="35A2CD07" w14:textId="77777777" w:rsidR="0001141A" w:rsidRPr="00324A75" w:rsidRDefault="0001141A" w:rsidP="007A37D8">
      <w:pPr>
        <w:jc w:val="both"/>
        <w:rPr>
          <w:rFonts w:ascii="Times New Roman" w:hAnsi="Times New Roman" w:cs="Times New Roman"/>
          <w:b/>
          <w:bCs/>
          <w:sz w:val="44"/>
          <w:szCs w:val="44"/>
        </w:rPr>
      </w:pPr>
    </w:p>
    <w:p w14:paraId="7455FFDF" w14:textId="165E8799" w:rsidR="00CF5DA0" w:rsidRPr="00B96D2D" w:rsidRDefault="001A70CC" w:rsidP="007A37D8">
      <w:pPr>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4.4.3.2. </w:t>
      </w:r>
      <w:r w:rsidR="00CA1CB9" w:rsidRPr="00B96D2D">
        <w:rPr>
          <w:rFonts w:ascii="Times New Roman" w:hAnsi="Times New Roman" w:cs="Times New Roman"/>
          <w:b/>
          <w:bCs/>
          <w:sz w:val="28"/>
          <w:szCs w:val="28"/>
        </w:rPr>
        <w:t>Level 2 DFD for report</w:t>
      </w:r>
    </w:p>
    <w:p w14:paraId="656A91FD" w14:textId="77777777" w:rsidR="00B96539" w:rsidRPr="00324A75" w:rsidRDefault="00B96539" w:rsidP="007A37D8">
      <w:pPr>
        <w:jc w:val="both"/>
        <w:rPr>
          <w:rFonts w:ascii="Times New Roman" w:hAnsi="Times New Roman" w:cs="Times New Roman"/>
          <w:b/>
          <w:bCs/>
          <w:sz w:val="44"/>
          <w:szCs w:val="44"/>
        </w:rPr>
      </w:pPr>
    </w:p>
    <w:p w14:paraId="45BB1AEE" w14:textId="02152514" w:rsidR="00CA1CB9" w:rsidRPr="00324A75" w:rsidRDefault="00637E03"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56BD4BC2" wp14:editId="6975E0C7">
            <wp:extent cx="6378214" cy="2552700"/>
            <wp:effectExtent l="0" t="0" r="3810" b="0"/>
            <wp:docPr id="2471044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81604" cy="2554057"/>
                    </a:xfrm>
                    <a:prstGeom prst="rect">
                      <a:avLst/>
                    </a:prstGeom>
                    <a:noFill/>
                    <a:ln>
                      <a:noFill/>
                    </a:ln>
                  </pic:spPr>
                </pic:pic>
              </a:graphicData>
            </a:graphic>
          </wp:inline>
        </w:drawing>
      </w:r>
    </w:p>
    <w:p w14:paraId="5E69C2A2" w14:textId="25668FF8" w:rsidR="002D3D14" w:rsidRPr="00003A6B" w:rsidRDefault="002D3D14" w:rsidP="002D3D14">
      <w:pPr>
        <w:pStyle w:val="Caption"/>
        <w:rPr>
          <w:rFonts w:cs="Times New Roman"/>
          <w:b/>
          <w:bCs/>
          <w:i/>
          <w:iCs w:val="0"/>
          <w:szCs w:val="24"/>
          <w:lang w:val="en-US"/>
        </w:rPr>
      </w:pPr>
      <w:r w:rsidRPr="00003A6B">
        <w:rPr>
          <w:b/>
          <w:bCs/>
          <w:i/>
          <w:iCs w:val="0"/>
        </w:rPr>
        <w:t>Figure</w:t>
      </w:r>
      <w:r w:rsidR="00003A6B" w:rsidRPr="00003A6B">
        <w:rPr>
          <w:b/>
          <w:bCs/>
          <w:i/>
          <w:iCs w:val="0"/>
        </w:rPr>
        <w:t>4</w:t>
      </w:r>
      <w:r w:rsidRPr="00003A6B">
        <w:rPr>
          <w:b/>
          <w:bCs/>
          <w:i/>
          <w:iCs w:val="0"/>
        </w:rPr>
        <w:t>.37</w:t>
      </w:r>
      <w:r w:rsidRPr="00003A6B">
        <w:rPr>
          <w:rFonts w:cs="Times New Roman"/>
          <w:b/>
          <w:bCs/>
          <w:i/>
          <w:iCs w:val="0"/>
          <w:szCs w:val="24"/>
          <w:lang w:val="en-US"/>
        </w:rPr>
        <w:t xml:space="preserve"> DFD Level 2 (Report)</w:t>
      </w:r>
    </w:p>
    <w:p w14:paraId="04884DA3" w14:textId="5513A075" w:rsidR="00F715C5" w:rsidRDefault="00F715C5" w:rsidP="007A37D8">
      <w:pPr>
        <w:jc w:val="both"/>
        <w:rPr>
          <w:rFonts w:ascii="Times New Roman" w:hAnsi="Times New Roman" w:cs="Times New Roman"/>
          <w:b/>
          <w:bCs/>
          <w:sz w:val="44"/>
          <w:szCs w:val="44"/>
        </w:rPr>
      </w:pPr>
    </w:p>
    <w:p w14:paraId="3FBA4CCF" w14:textId="77777777" w:rsidR="0001141A" w:rsidRPr="00324A75" w:rsidRDefault="0001141A" w:rsidP="007A37D8">
      <w:pPr>
        <w:jc w:val="both"/>
        <w:rPr>
          <w:rFonts w:ascii="Times New Roman" w:hAnsi="Times New Roman" w:cs="Times New Roman"/>
          <w:b/>
          <w:bCs/>
          <w:sz w:val="44"/>
          <w:szCs w:val="44"/>
        </w:rPr>
      </w:pPr>
    </w:p>
    <w:p w14:paraId="76EEABB4" w14:textId="7B7D86B3" w:rsidR="00CA1CB9" w:rsidRPr="00B96D2D" w:rsidRDefault="001A70CC" w:rsidP="007A37D8">
      <w:pPr>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4.4.3.3. </w:t>
      </w:r>
      <w:r w:rsidR="00CA1CB9" w:rsidRPr="00B96D2D">
        <w:rPr>
          <w:rFonts w:ascii="Times New Roman" w:hAnsi="Times New Roman" w:cs="Times New Roman"/>
          <w:b/>
          <w:bCs/>
          <w:sz w:val="28"/>
          <w:szCs w:val="28"/>
        </w:rPr>
        <w:t xml:space="preserve">Level 2 DFD for </w:t>
      </w:r>
      <w:r w:rsidR="00B26D43" w:rsidRPr="00B96D2D">
        <w:rPr>
          <w:rFonts w:ascii="Times New Roman" w:hAnsi="Times New Roman" w:cs="Times New Roman"/>
          <w:b/>
          <w:bCs/>
          <w:sz w:val="28"/>
          <w:szCs w:val="28"/>
        </w:rPr>
        <w:t>manage profile</w:t>
      </w:r>
    </w:p>
    <w:p w14:paraId="4F105291" w14:textId="77777777" w:rsidR="00B96539" w:rsidRPr="00324A75" w:rsidRDefault="00B96539" w:rsidP="007A37D8">
      <w:pPr>
        <w:jc w:val="both"/>
        <w:rPr>
          <w:rFonts w:ascii="Times New Roman" w:hAnsi="Times New Roman" w:cs="Times New Roman"/>
          <w:b/>
          <w:bCs/>
          <w:sz w:val="44"/>
          <w:szCs w:val="44"/>
        </w:rPr>
      </w:pPr>
    </w:p>
    <w:p w14:paraId="3FEA2424" w14:textId="7140463A" w:rsidR="00B26D43" w:rsidRPr="00324A75" w:rsidRDefault="00637E03"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1088411B" wp14:editId="038CBC6A">
            <wp:extent cx="6356350" cy="2565400"/>
            <wp:effectExtent l="0" t="0" r="6350" b="6350"/>
            <wp:docPr id="151120691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9022" cy="2566478"/>
                    </a:xfrm>
                    <a:prstGeom prst="rect">
                      <a:avLst/>
                    </a:prstGeom>
                    <a:noFill/>
                    <a:ln>
                      <a:noFill/>
                    </a:ln>
                  </pic:spPr>
                </pic:pic>
              </a:graphicData>
            </a:graphic>
          </wp:inline>
        </w:drawing>
      </w:r>
    </w:p>
    <w:p w14:paraId="5B3185FC" w14:textId="44597C5F" w:rsidR="00997818" w:rsidRDefault="00FF560A" w:rsidP="002D3D14">
      <w:pPr>
        <w:pStyle w:val="Caption"/>
        <w:rPr>
          <w:rFonts w:cs="Times New Roman"/>
          <w:b/>
          <w:bCs/>
          <w:i/>
          <w:iCs w:val="0"/>
          <w:szCs w:val="24"/>
          <w:lang w:val="en-US"/>
        </w:rPr>
      </w:pPr>
      <w:r w:rsidRPr="00324A75">
        <w:rPr>
          <w:rFonts w:cs="Times New Roman"/>
          <w:b/>
          <w:bCs/>
          <w:sz w:val="44"/>
          <w:szCs w:val="44"/>
        </w:rPr>
        <w:t xml:space="preserve"> </w:t>
      </w:r>
      <w:r w:rsidR="002D3D14" w:rsidRPr="00003A6B">
        <w:rPr>
          <w:b/>
          <w:bCs/>
          <w:i/>
          <w:iCs w:val="0"/>
        </w:rPr>
        <w:t>Figure</w:t>
      </w:r>
      <w:r w:rsidR="00003A6B" w:rsidRPr="00003A6B">
        <w:rPr>
          <w:b/>
          <w:bCs/>
          <w:i/>
          <w:iCs w:val="0"/>
        </w:rPr>
        <w:t>4</w:t>
      </w:r>
      <w:r w:rsidR="002D3D14" w:rsidRPr="00003A6B">
        <w:rPr>
          <w:b/>
          <w:bCs/>
          <w:i/>
          <w:iCs w:val="0"/>
        </w:rPr>
        <w:t>.38</w:t>
      </w:r>
      <w:r w:rsidR="002D3D14" w:rsidRPr="00003A6B">
        <w:rPr>
          <w:rFonts w:cs="Times New Roman"/>
          <w:b/>
          <w:bCs/>
          <w:i/>
          <w:iCs w:val="0"/>
          <w:szCs w:val="24"/>
          <w:lang w:val="en-US"/>
        </w:rPr>
        <w:t xml:space="preserve"> DFD Level 2 (Manage profile)</w:t>
      </w:r>
    </w:p>
    <w:p w14:paraId="21D3D527" w14:textId="77777777" w:rsidR="000B58DE" w:rsidRDefault="000B58DE" w:rsidP="000B58DE">
      <w:pPr>
        <w:rPr>
          <w:lang w:val="en-US"/>
        </w:rPr>
      </w:pPr>
    </w:p>
    <w:p w14:paraId="44ECFB22" w14:textId="77777777" w:rsidR="0001141A" w:rsidRDefault="0001141A" w:rsidP="000B58DE">
      <w:pPr>
        <w:rPr>
          <w:lang w:val="en-US"/>
        </w:rPr>
      </w:pPr>
    </w:p>
    <w:p w14:paraId="711EFAE7" w14:textId="77777777" w:rsidR="0001141A" w:rsidRDefault="0001141A" w:rsidP="000B58DE">
      <w:pPr>
        <w:rPr>
          <w:lang w:val="en-US"/>
        </w:rPr>
      </w:pPr>
    </w:p>
    <w:p w14:paraId="1347A2E3" w14:textId="77777777" w:rsidR="000B58DE" w:rsidRPr="000B58DE" w:rsidRDefault="000B58DE" w:rsidP="000B58DE">
      <w:pPr>
        <w:rPr>
          <w:lang w:val="en-US"/>
        </w:rPr>
      </w:pPr>
    </w:p>
    <w:p w14:paraId="270AB8F2" w14:textId="4CE9B0C5" w:rsidR="00FF560A" w:rsidRPr="00B96D2D" w:rsidRDefault="001A70CC" w:rsidP="007A37D8">
      <w:pPr>
        <w:ind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4.4.3.4. </w:t>
      </w:r>
      <w:r w:rsidR="00FF560A" w:rsidRPr="00B96D2D">
        <w:rPr>
          <w:rFonts w:ascii="Times New Roman" w:hAnsi="Times New Roman" w:cs="Times New Roman"/>
          <w:b/>
          <w:bCs/>
          <w:sz w:val="28"/>
          <w:szCs w:val="28"/>
        </w:rPr>
        <w:t xml:space="preserve">Level 2 DFD for </w:t>
      </w:r>
      <w:r w:rsidR="00B96539" w:rsidRPr="00B96D2D">
        <w:rPr>
          <w:rFonts w:ascii="Times New Roman" w:hAnsi="Times New Roman" w:cs="Times New Roman"/>
          <w:b/>
          <w:bCs/>
          <w:sz w:val="28"/>
          <w:szCs w:val="28"/>
        </w:rPr>
        <w:t>Group Message</w:t>
      </w:r>
    </w:p>
    <w:p w14:paraId="43A7487E" w14:textId="77777777" w:rsidR="00B96539" w:rsidRPr="00324A75" w:rsidRDefault="00B96539" w:rsidP="007A37D8">
      <w:pPr>
        <w:jc w:val="both"/>
        <w:rPr>
          <w:rFonts w:ascii="Times New Roman" w:hAnsi="Times New Roman" w:cs="Times New Roman"/>
          <w:b/>
          <w:bCs/>
          <w:sz w:val="44"/>
          <w:szCs w:val="44"/>
        </w:rPr>
      </w:pPr>
    </w:p>
    <w:p w14:paraId="6DB89156" w14:textId="47B85687" w:rsidR="00B96539" w:rsidRPr="00324A75" w:rsidRDefault="00637E03"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10C193B8" wp14:editId="32E8FB3F">
            <wp:extent cx="5727700" cy="4222750"/>
            <wp:effectExtent l="0" t="0" r="6350" b="6350"/>
            <wp:docPr id="4603597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4222750"/>
                    </a:xfrm>
                    <a:prstGeom prst="rect">
                      <a:avLst/>
                    </a:prstGeom>
                    <a:noFill/>
                    <a:ln>
                      <a:noFill/>
                    </a:ln>
                  </pic:spPr>
                </pic:pic>
              </a:graphicData>
            </a:graphic>
          </wp:inline>
        </w:drawing>
      </w:r>
    </w:p>
    <w:p w14:paraId="63AF526D" w14:textId="41FEB4C1" w:rsidR="00930150" w:rsidRPr="00003A6B" w:rsidRDefault="00930150" w:rsidP="007A37D8">
      <w:pPr>
        <w:jc w:val="both"/>
        <w:rPr>
          <w:rFonts w:ascii="Times New Roman" w:hAnsi="Times New Roman" w:cs="Times New Roman"/>
          <w:b/>
          <w:bCs/>
          <w:i/>
          <w:sz w:val="44"/>
          <w:szCs w:val="44"/>
        </w:rPr>
      </w:pPr>
    </w:p>
    <w:p w14:paraId="67C7E24E" w14:textId="189500CC" w:rsidR="002D3D14" w:rsidRPr="00003A6B" w:rsidRDefault="002D3D14" w:rsidP="002D3D14">
      <w:pPr>
        <w:pStyle w:val="Caption"/>
        <w:rPr>
          <w:rFonts w:cs="Times New Roman"/>
          <w:b/>
          <w:bCs/>
          <w:i/>
          <w:iCs w:val="0"/>
          <w:szCs w:val="24"/>
          <w:lang w:val="en-US"/>
        </w:rPr>
      </w:pPr>
      <w:r w:rsidRPr="00003A6B">
        <w:rPr>
          <w:b/>
          <w:bCs/>
          <w:i/>
          <w:iCs w:val="0"/>
        </w:rPr>
        <w:t>Figure</w:t>
      </w:r>
      <w:r w:rsidR="00003A6B" w:rsidRPr="00003A6B">
        <w:rPr>
          <w:b/>
          <w:bCs/>
          <w:i/>
          <w:iCs w:val="0"/>
        </w:rPr>
        <w:t>4</w:t>
      </w:r>
      <w:r w:rsidRPr="00003A6B">
        <w:rPr>
          <w:b/>
          <w:bCs/>
          <w:i/>
          <w:iCs w:val="0"/>
        </w:rPr>
        <w:t>.39</w:t>
      </w:r>
      <w:r w:rsidRPr="00003A6B">
        <w:rPr>
          <w:rFonts w:cs="Times New Roman"/>
          <w:b/>
          <w:bCs/>
          <w:i/>
          <w:iCs w:val="0"/>
          <w:szCs w:val="24"/>
          <w:lang w:val="en-US"/>
        </w:rPr>
        <w:t xml:space="preserve"> DFD Level 2 (Group Messaging)</w:t>
      </w:r>
    </w:p>
    <w:p w14:paraId="6AA19B84" w14:textId="77777777" w:rsidR="00335ED2" w:rsidRDefault="00335ED2" w:rsidP="007A37D8">
      <w:pPr>
        <w:jc w:val="both"/>
        <w:rPr>
          <w:rFonts w:ascii="Times New Roman" w:hAnsi="Times New Roman" w:cs="Times New Roman"/>
          <w:b/>
          <w:bCs/>
          <w:sz w:val="44"/>
          <w:szCs w:val="44"/>
        </w:rPr>
      </w:pPr>
    </w:p>
    <w:p w14:paraId="650CF00E" w14:textId="77777777" w:rsidR="00997818" w:rsidRDefault="00997818" w:rsidP="007A37D8">
      <w:pPr>
        <w:jc w:val="both"/>
        <w:rPr>
          <w:rFonts w:ascii="Times New Roman" w:hAnsi="Times New Roman" w:cs="Times New Roman"/>
          <w:b/>
          <w:bCs/>
          <w:sz w:val="44"/>
          <w:szCs w:val="44"/>
        </w:rPr>
      </w:pPr>
    </w:p>
    <w:p w14:paraId="1FF620D4" w14:textId="77777777" w:rsidR="00997818" w:rsidRDefault="00997818" w:rsidP="007A37D8">
      <w:pPr>
        <w:jc w:val="both"/>
        <w:rPr>
          <w:rFonts w:ascii="Times New Roman" w:hAnsi="Times New Roman" w:cs="Times New Roman"/>
          <w:b/>
          <w:bCs/>
          <w:sz w:val="44"/>
          <w:szCs w:val="44"/>
        </w:rPr>
      </w:pPr>
    </w:p>
    <w:p w14:paraId="41EDCBD5" w14:textId="77777777" w:rsidR="00997818" w:rsidRDefault="00997818" w:rsidP="007A37D8">
      <w:pPr>
        <w:jc w:val="both"/>
        <w:rPr>
          <w:rFonts w:ascii="Times New Roman" w:hAnsi="Times New Roman" w:cs="Times New Roman"/>
          <w:b/>
          <w:bCs/>
          <w:sz w:val="44"/>
          <w:szCs w:val="44"/>
        </w:rPr>
      </w:pPr>
    </w:p>
    <w:p w14:paraId="68F33573" w14:textId="77777777" w:rsidR="00997818" w:rsidRDefault="00997818" w:rsidP="007A37D8">
      <w:pPr>
        <w:jc w:val="both"/>
        <w:rPr>
          <w:rFonts w:ascii="Times New Roman" w:hAnsi="Times New Roman" w:cs="Times New Roman"/>
          <w:b/>
          <w:bCs/>
          <w:sz w:val="44"/>
          <w:szCs w:val="44"/>
        </w:rPr>
      </w:pPr>
    </w:p>
    <w:p w14:paraId="717E60EE" w14:textId="77777777" w:rsidR="00997818" w:rsidRDefault="00997818" w:rsidP="007A37D8">
      <w:pPr>
        <w:jc w:val="both"/>
        <w:rPr>
          <w:rFonts w:ascii="Times New Roman" w:hAnsi="Times New Roman" w:cs="Times New Roman"/>
          <w:b/>
          <w:bCs/>
          <w:sz w:val="44"/>
          <w:szCs w:val="44"/>
        </w:rPr>
      </w:pPr>
    </w:p>
    <w:p w14:paraId="427CA998" w14:textId="77777777" w:rsidR="0001141A" w:rsidRDefault="0001141A" w:rsidP="007A37D8">
      <w:pPr>
        <w:jc w:val="both"/>
        <w:rPr>
          <w:rFonts w:ascii="Times New Roman" w:hAnsi="Times New Roman" w:cs="Times New Roman"/>
          <w:b/>
          <w:bCs/>
          <w:sz w:val="44"/>
          <w:szCs w:val="44"/>
        </w:rPr>
      </w:pPr>
    </w:p>
    <w:p w14:paraId="2196888E" w14:textId="77777777" w:rsidR="00997818" w:rsidRPr="00324A75" w:rsidRDefault="00997818" w:rsidP="007A37D8">
      <w:pPr>
        <w:jc w:val="both"/>
        <w:rPr>
          <w:rFonts w:ascii="Times New Roman" w:hAnsi="Times New Roman" w:cs="Times New Roman"/>
          <w:b/>
          <w:bCs/>
          <w:sz w:val="44"/>
          <w:szCs w:val="44"/>
        </w:rPr>
      </w:pPr>
    </w:p>
    <w:p w14:paraId="3C1B0723" w14:textId="77777777" w:rsidR="0032087C" w:rsidRPr="00B96D2D" w:rsidRDefault="0032087C"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4.4.4 Third Level DFD</w:t>
      </w:r>
    </w:p>
    <w:p w14:paraId="131A5404" w14:textId="7EEFB7F8" w:rsidR="00C95988" w:rsidRPr="00B96D2D" w:rsidRDefault="001A70CC" w:rsidP="007A37D8">
      <w:pPr>
        <w:ind w:firstLine="720"/>
        <w:jc w:val="both"/>
        <w:rPr>
          <w:rFonts w:ascii="Times New Roman" w:hAnsi="Times New Roman" w:cs="Times New Roman"/>
          <w:b/>
          <w:bCs/>
          <w:sz w:val="28"/>
          <w:szCs w:val="28"/>
        </w:rPr>
      </w:pPr>
      <w:r w:rsidRPr="00B96D2D">
        <w:rPr>
          <w:rFonts w:ascii="Times New Roman" w:hAnsi="Times New Roman" w:cs="Times New Roman"/>
          <w:b/>
          <w:bCs/>
          <w:sz w:val="28"/>
          <w:szCs w:val="28"/>
        </w:rPr>
        <w:t>4.4.4</w:t>
      </w:r>
      <w:r>
        <w:rPr>
          <w:rFonts w:ascii="Times New Roman" w:hAnsi="Times New Roman" w:cs="Times New Roman"/>
          <w:b/>
          <w:bCs/>
          <w:sz w:val="28"/>
          <w:szCs w:val="28"/>
        </w:rPr>
        <w:t>.1.</w:t>
      </w:r>
      <w:r w:rsidRPr="00B96D2D">
        <w:rPr>
          <w:rFonts w:ascii="Times New Roman" w:hAnsi="Times New Roman" w:cs="Times New Roman"/>
          <w:b/>
          <w:bCs/>
          <w:sz w:val="28"/>
          <w:szCs w:val="28"/>
        </w:rPr>
        <w:t xml:space="preserve"> </w:t>
      </w:r>
      <w:r w:rsidR="009C0E41" w:rsidRPr="00B96D2D">
        <w:rPr>
          <w:rFonts w:ascii="Times New Roman" w:hAnsi="Times New Roman" w:cs="Times New Roman"/>
          <w:b/>
          <w:bCs/>
          <w:sz w:val="28"/>
          <w:szCs w:val="28"/>
        </w:rPr>
        <w:t xml:space="preserve">Level 3 </w:t>
      </w:r>
      <w:r w:rsidR="006364BB" w:rsidRPr="00B96D2D">
        <w:rPr>
          <w:rFonts w:ascii="Times New Roman" w:hAnsi="Times New Roman" w:cs="Times New Roman"/>
          <w:b/>
          <w:bCs/>
          <w:sz w:val="28"/>
          <w:szCs w:val="28"/>
        </w:rPr>
        <w:t>DFD for Manage comments</w:t>
      </w:r>
    </w:p>
    <w:p w14:paraId="769398AA" w14:textId="104FF6EF" w:rsidR="006364BB" w:rsidRDefault="009C7BF2"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72566856" wp14:editId="1D2615B5">
            <wp:extent cx="5495365" cy="3952271"/>
            <wp:effectExtent l="0" t="0" r="0" b="0"/>
            <wp:docPr id="20425908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8200" cy="3968694"/>
                    </a:xfrm>
                    <a:prstGeom prst="rect">
                      <a:avLst/>
                    </a:prstGeom>
                    <a:noFill/>
                    <a:ln>
                      <a:noFill/>
                    </a:ln>
                  </pic:spPr>
                </pic:pic>
              </a:graphicData>
            </a:graphic>
          </wp:inline>
        </w:drawing>
      </w:r>
    </w:p>
    <w:p w14:paraId="2A4ABAB3" w14:textId="059936DE" w:rsidR="002D3D14" w:rsidRPr="00003A6B" w:rsidRDefault="002D3D14" w:rsidP="002D3D14">
      <w:pPr>
        <w:pStyle w:val="Caption"/>
        <w:rPr>
          <w:rFonts w:cs="Times New Roman"/>
          <w:b/>
          <w:bCs/>
          <w:i/>
          <w:iCs w:val="0"/>
          <w:szCs w:val="24"/>
          <w:lang w:val="en-US"/>
        </w:rPr>
      </w:pPr>
      <w:r w:rsidRPr="00003A6B">
        <w:rPr>
          <w:b/>
          <w:bCs/>
          <w:i/>
          <w:iCs w:val="0"/>
        </w:rPr>
        <w:t>Figure</w:t>
      </w:r>
      <w:r w:rsidR="00003A6B" w:rsidRPr="00003A6B">
        <w:rPr>
          <w:b/>
          <w:bCs/>
          <w:i/>
          <w:iCs w:val="0"/>
        </w:rPr>
        <w:t>4</w:t>
      </w:r>
      <w:r w:rsidRPr="00003A6B">
        <w:rPr>
          <w:b/>
          <w:bCs/>
          <w:i/>
          <w:iCs w:val="0"/>
        </w:rPr>
        <w:t>.40</w:t>
      </w:r>
      <w:r w:rsidRPr="00003A6B">
        <w:rPr>
          <w:rFonts w:cs="Times New Roman"/>
          <w:b/>
          <w:bCs/>
          <w:i/>
          <w:iCs w:val="0"/>
          <w:szCs w:val="24"/>
          <w:lang w:val="en-US"/>
        </w:rPr>
        <w:t xml:space="preserve"> DFD Level 3 (Manage Comment)</w:t>
      </w:r>
    </w:p>
    <w:p w14:paraId="3A7EB74C" w14:textId="77777777" w:rsidR="002D3D14" w:rsidRDefault="002D3D14" w:rsidP="007A37D8">
      <w:pPr>
        <w:jc w:val="both"/>
        <w:rPr>
          <w:rFonts w:ascii="Times New Roman" w:hAnsi="Times New Roman" w:cs="Times New Roman"/>
          <w:b/>
          <w:bCs/>
          <w:sz w:val="44"/>
          <w:szCs w:val="44"/>
        </w:rPr>
      </w:pPr>
    </w:p>
    <w:p w14:paraId="5454D715" w14:textId="7AAB0B6D" w:rsidR="00C95988" w:rsidRPr="002D3D14" w:rsidRDefault="001A70CC" w:rsidP="002D3D14">
      <w:pPr>
        <w:ind w:firstLine="720"/>
        <w:jc w:val="both"/>
        <w:rPr>
          <w:rFonts w:ascii="Times New Roman" w:hAnsi="Times New Roman" w:cs="Times New Roman"/>
          <w:b/>
          <w:bCs/>
          <w:sz w:val="28"/>
          <w:szCs w:val="28"/>
        </w:rPr>
      </w:pPr>
      <w:r w:rsidRPr="00B96D2D">
        <w:rPr>
          <w:rFonts w:ascii="Times New Roman" w:hAnsi="Times New Roman" w:cs="Times New Roman"/>
          <w:b/>
          <w:bCs/>
          <w:sz w:val="28"/>
          <w:szCs w:val="28"/>
        </w:rPr>
        <w:t>4.4.4</w:t>
      </w:r>
      <w:r>
        <w:rPr>
          <w:rFonts w:ascii="Times New Roman" w:hAnsi="Times New Roman" w:cs="Times New Roman"/>
          <w:b/>
          <w:bCs/>
          <w:sz w:val="28"/>
          <w:szCs w:val="28"/>
        </w:rPr>
        <w:t>.2.</w:t>
      </w:r>
      <w:r w:rsidRPr="00B96D2D">
        <w:rPr>
          <w:rFonts w:ascii="Times New Roman" w:hAnsi="Times New Roman" w:cs="Times New Roman"/>
          <w:b/>
          <w:bCs/>
          <w:sz w:val="28"/>
          <w:szCs w:val="28"/>
        </w:rPr>
        <w:t xml:space="preserve"> </w:t>
      </w:r>
      <w:r w:rsidR="003F254D" w:rsidRPr="00B96D2D">
        <w:rPr>
          <w:rFonts w:ascii="Times New Roman" w:hAnsi="Times New Roman" w:cs="Times New Roman"/>
          <w:b/>
          <w:bCs/>
          <w:sz w:val="28"/>
          <w:szCs w:val="28"/>
        </w:rPr>
        <w:t>Level 3 DFD for Manage likes</w:t>
      </w:r>
    </w:p>
    <w:p w14:paraId="17420DBF" w14:textId="77777777" w:rsidR="00C95988" w:rsidRDefault="003F254D"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71B83B18" wp14:editId="2751FA67">
            <wp:extent cx="5643282" cy="2271077"/>
            <wp:effectExtent l="0" t="0" r="0" b="0"/>
            <wp:docPr id="74618871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4938" cy="2283817"/>
                    </a:xfrm>
                    <a:prstGeom prst="rect">
                      <a:avLst/>
                    </a:prstGeom>
                    <a:noFill/>
                    <a:ln>
                      <a:noFill/>
                    </a:ln>
                  </pic:spPr>
                </pic:pic>
              </a:graphicData>
            </a:graphic>
          </wp:inline>
        </w:drawing>
      </w:r>
    </w:p>
    <w:p w14:paraId="0EE24E36" w14:textId="0C852D64" w:rsidR="002D3D14" w:rsidRPr="001C349D" w:rsidRDefault="002D3D14" w:rsidP="002D3D14">
      <w:pPr>
        <w:pStyle w:val="Caption"/>
        <w:rPr>
          <w:rFonts w:cs="Times New Roman"/>
          <w:b/>
          <w:bCs/>
          <w:i/>
          <w:iCs w:val="0"/>
          <w:szCs w:val="24"/>
          <w:lang w:val="en-US"/>
        </w:rPr>
      </w:pPr>
      <w:r w:rsidRPr="001C349D">
        <w:rPr>
          <w:b/>
          <w:bCs/>
          <w:i/>
          <w:iCs w:val="0"/>
        </w:rPr>
        <w:t>Figure</w:t>
      </w:r>
      <w:r w:rsidR="001C349D" w:rsidRPr="001C349D">
        <w:rPr>
          <w:b/>
          <w:bCs/>
          <w:i/>
          <w:iCs w:val="0"/>
        </w:rPr>
        <w:t>4</w:t>
      </w:r>
      <w:r w:rsidRPr="001C349D">
        <w:rPr>
          <w:b/>
          <w:bCs/>
          <w:i/>
          <w:iCs w:val="0"/>
        </w:rPr>
        <w:t>.41</w:t>
      </w:r>
      <w:r w:rsidRPr="001C349D">
        <w:rPr>
          <w:rFonts w:cs="Times New Roman"/>
          <w:b/>
          <w:bCs/>
          <w:i/>
          <w:iCs w:val="0"/>
          <w:szCs w:val="24"/>
          <w:lang w:val="en-US"/>
        </w:rPr>
        <w:t xml:space="preserve"> DFD Level 3 (Manage likes)</w:t>
      </w:r>
    </w:p>
    <w:p w14:paraId="668EF7F6" w14:textId="020A90A0" w:rsidR="00997818" w:rsidRDefault="00997818" w:rsidP="007A37D8">
      <w:pPr>
        <w:jc w:val="both"/>
        <w:rPr>
          <w:rFonts w:ascii="Times New Roman" w:hAnsi="Times New Roman" w:cs="Times New Roman"/>
          <w:b/>
          <w:bCs/>
          <w:sz w:val="44"/>
          <w:szCs w:val="44"/>
        </w:rPr>
      </w:pPr>
    </w:p>
    <w:p w14:paraId="1660CA0B" w14:textId="77777777" w:rsidR="0001141A" w:rsidRPr="00324A75" w:rsidRDefault="0001141A" w:rsidP="007A37D8">
      <w:pPr>
        <w:jc w:val="both"/>
        <w:rPr>
          <w:rFonts w:ascii="Times New Roman" w:hAnsi="Times New Roman" w:cs="Times New Roman"/>
          <w:b/>
          <w:bCs/>
          <w:sz w:val="44"/>
          <w:szCs w:val="44"/>
        </w:rPr>
      </w:pPr>
    </w:p>
    <w:p w14:paraId="5F12970F" w14:textId="30254550" w:rsidR="00407490" w:rsidRPr="00B96D2D" w:rsidRDefault="001A70CC" w:rsidP="007A37D8">
      <w:pPr>
        <w:ind w:firstLine="720"/>
        <w:jc w:val="both"/>
        <w:rPr>
          <w:rFonts w:ascii="Times New Roman" w:hAnsi="Times New Roman" w:cs="Times New Roman"/>
          <w:b/>
          <w:bCs/>
          <w:sz w:val="28"/>
          <w:szCs w:val="28"/>
        </w:rPr>
      </w:pPr>
      <w:r w:rsidRPr="00B96D2D">
        <w:rPr>
          <w:rFonts w:ascii="Times New Roman" w:hAnsi="Times New Roman" w:cs="Times New Roman"/>
          <w:b/>
          <w:bCs/>
          <w:sz w:val="28"/>
          <w:szCs w:val="28"/>
        </w:rPr>
        <w:t>4.4.4</w:t>
      </w:r>
      <w:r>
        <w:rPr>
          <w:rFonts w:ascii="Times New Roman" w:hAnsi="Times New Roman" w:cs="Times New Roman"/>
          <w:b/>
          <w:bCs/>
          <w:sz w:val="28"/>
          <w:szCs w:val="28"/>
        </w:rPr>
        <w:t xml:space="preserve">.3. </w:t>
      </w:r>
      <w:r w:rsidRPr="00B96D2D">
        <w:rPr>
          <w:rFonts w:ascii="Times New Roman" w:hAnsi="Times New Roman" w:cs="Times New Roman"/>
          <w:b/>
          <w:bCs/>
          <w:sz w:val="28"/>
          <w:szCs w:val="28"/>
        </w:rPr>
        <w:t xml:space="preserve"> </w:t>
      </w:r>
      <w:r w:rsidR="003F254D" w:rsidRPr="00B96D2D">
        <w:rPr>
          <w:rFonts w:ascii="Times New Roman" w:hAnsi="Times New Roman" w:cs="Times New Roman"/>
          <w:b/>
          <w:bCs/>
          <w:sz w:val="28"/>
          <w:szCs w:val="28"/>
        </w:rPr>
        <w:t xml:space="preserve">Level 3 DFD for </w:t>
      </w:r>
      <w:r w:rsidR="00407490" w:rsidRPr="00B96D2D">
        <w:rPr>
          <w:rFonts w:ascii="Times New Roman" w:hAnsi="Times New Roman" w:cs="Times New Roman"/>
          <w:b/>
          <w:bCs/>
          <w:sz w:val="28"/>
          <w:szCs w:val="28"/>
        </w:rPr>
        <w:t>join/leave group</w:t>
      </w:r>
    </w:p>
    <w:p w14:paraId="31096305" w14:textId="77777777" w:rsidR="00C95988" w:rsidRPr="00324A75" w:rsidRDefault="00C95988" w:rsidP="007A37D8">
      <w:pPr>
        <w:jc w:val="both"/>
        <w:rPr>
          <w:rFonts w:ascii="Times New Roman" w:hAnsi="Times New Roman" w:cs="Times New Roman"/>
          <w:b/>
          <w:bCs/>
          <w:sz w:val="44"/>
          <w:szCs w:val="44"/>
        </w:rPr>
      </w:pPr>
    </w:p>
    <w:p w14:paraId="04C9FCEE" w14:textId="653FB285" w:rsidR="00930150" w:rsidRDefault="00407490"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53C3CECE" wp14:editId="375F8B3D">
            <wp:extent cx="6339702" cy="2565400"/>
            <wp:effectExtent l="0" t="0" r="4445" b="6350"/>
            <wp:docPr id="570386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63168" cy="2574896"/>
                    </a:xfrm>
                    <a:prstGeom prst="rect">
                      <a:avLst/>
                    </a:prstGeom>
                    <a:noFill/>
                    <a:ln>
                      <a:noFill/>
                    </a:ln>
                  </pic:spPr>
                </pic:pic>
              </a:graphicData>
            </a:graphic>
          </wp:inline>
        </w:drawing>
      </w:r>
    </w:p>
    <w:p w14:paraId="27ADB37B" w14:textId="77777777" w:rsidR="00997818" w:rsidRPr="00324A75" w:rsidRDefault="00997818" w:rsidP="007A37D8">
      <w:pPr>
        <w:jc w:val="both"/>
        <w:rPr>
          <w:rFonts w:ascii="Times New Roman" w:hAnsi="Times New Roman" w:cs="Times New Roman"/>
          <w:b/>
          <w:bCs/>
          <w:sz w:val="44"/>
          <w:szCs w:val="44"/>
        </w:rPr>
      </w:pPr>
    </w:p>
    <w:p w14:paraId="03F53998" w14:textId="4802F644" w:rsidR="002D3D14" w:rsidRPr="001C349D" w:rsidRDefault="002D3D14" w:rsidP="002D3D14">
      <w:pPr>
        <w:pStyle w:val="Caption"/>
        <w:rPr>
          <w:rFonts w:cs="Times New Roman"/>
          <w:b/>
          <w:bCs/>
          <w:i/>
          <w:iCs w:val="0"/>
          <w:szCs w:val="24"/>
          <w:lang w:val="en-US"/>
        </w:rPr>
      </w:pPr>
      <w:r w:rsidRPr="001C349D">
        <w:rPr>
          <w:b/>
          <w:bCs/>
          <w:i/>
          <w:iCs w:val="0"/>
        </w:rPr>
        <w:t>Figure</w:t>
      </w:r>
      <w:r w:rsidR="001C349D" w:rsidRPr="001C349D">
        <w:rPr>
          <w:b/>
          <w:bCs/>
          <w:i/>
          <w:iCs w:val="0"/>
        </w:rPr>
        <w:t>4</w:t>
      </w:r>
      <w:r w:rsidRPr="001C349D">
        <w:rPr>
          <w:b/>
          <w:bCs/>
          <w:i/>
          <w:iCs w:val="0"/>
        </w:rPr>
        <w:t>.42</w:t>
      </w:r>
      <w:r w:rsidRPr="001C349D">
        <w:rPr>
          <w:rFonts w:cs="Times New Roman"/>
          <w:b/>
          <w:bCs/>
          <w:i/>
          <w:iCs w:val="0"/>
          <w:szCs w:val="24"/>
          <w:lang w:val="en-US"/>
        </w:rPr>
        <w:t xml:space="preserve"> DFD Level 3 (join/leave group)</w:t>
      </w:r>
    </w:p>
    <w:p w14:paraId="035CBF28" w14:textId="070265DD" w:rsidR="00B96539" w:rsidRPr="00324A75" w:rsidRDefault="00B96539" w:rsidP="007A37D8">
      <w:pPr>
        <w:jc w:val="both"/>
        <w:rPr>
          <w:rFonts w:ascii="Times New Roman" w:hAnsi="Times New Roman" w:cs="Times New Roman"/>
          <w:b/>
          <w:bCs/>
          <w:sz w:val="44"/>
          <w:szCs w:val="44"/>
        </w:rPr>
      </w:pPr>
    </w:p>
    <w:p w14:paraId="56776F9F" w14:textId="77777777" w:rsidR="00B96539" w:rsidRPr="00324A75" w:rsidRDefault="00B96539" w:rsidP="007A37D8">
      <w:pPr>
        <w:jc w:val="both"/>
        <w:rPr>
          <w:rFonts w:ascii="Times New Roman" w:hAnsi="Times New Roman" w:cs="Times New Roman"/>
          <w:b/>
          <w:bCs/>
          <w:sz w:val="44"/>
          <w:szCs w:val="44"/>
        </w:rPr>
      </w:pPr>
    </w:p>
    <w:p w14:paraId="2193A3B4" w14:textId="77777777" w:rsidR="00407490" w:rsidRPr="00324A75" w:rsidRDefault="00407490" w:rsidP="007A37D8">
      <w:pPr>
        <w:jc w:val="both"/>
        <w:rPr>
          <w:rFonts w:ascii="Times New Roman" w:hAnsi="Times New Roman" w:cs="Times New Roman"/>
          <w:b/>
          <w:bCs/>
          <w:sz w:val="44"/>
          <w:szCs w:val="44"/>
        </w:rPr>
      </w:pPr>
    </w:p>
    <w:p w14:paraId="567597E8" w14:textId="77777777" w:rsidR="00407490" w:rsidRPr="00324A75" w:rsidRDefault="00407490" w:rsidP="007A37D8">
      <w:pPr>
        <w:jc w:val="both"/>
        <w:rPr>
          <w:rFonts w:ascii="Times New Roman" w:hAnsi="Times New Roman" w:cs="Times New Roman"/>
          <w:b/>
          <w:bCs/>
          <w:sz w:val="44"/>
          <w:szCs w:val="44"/>
        </w:rPr>
      </w:pPr>
    </w:p>
    <w:p w14:paraId="6B272ED5" w14:textId="77777777" w:rsidR="00407490" w:rsidRPr="00324A75" w:rsidRDefault="00407490" w:rsidP="007A37D8">
      <w:pPr>
        <w:jc w:val="both"/>
        <w:rPr>
          <w:rFonts w:ascii="Times New Roman" w:hAnsi="Times New Roman" w:cs="Times New Roman"/>
          <w:b/>
          <w:bCs/>
          <w:sz w:val="44"/>
          <w:szCs w:val="44"/>
        </w:rPr>
      </w:pPr>
    </w:p>
    <w:p w14:paraId="05072EC7" w14:textId="77777777" w:rsidR="00407490" w:rsidRPr="00324A75" w:rsidRDefault="00407490" w:rsidP="007A37D8">
      <w:pPr>
        <w:jc w:val="both"/>
        <w:rPr>
          <w:rFonts w:ascii="Times New Roman" w:hAnsi="Times New Roman" w:cs="Times New Roman"/>
          <w:b/>
          <w:bCs/>
          <w:sz w:val="44"/>
          <w:szCs w:val="44"/>
        </w:rPr>
      </w:pPr>
    </w:p>
    <w:p w14:paraId="5B4162BF" w14:textId="77777777" w:rsidR="00407490" w:rsidRPr="00324A75" w:rsidRDefault="00407490" w:rsidP="007A37D8">
      <w:pPr>
        <w:jc w:val="both"/>
        <w:rPr>
          <w:rFonts w:ascii="Times New Roman" w:hAnsi="Times New Roman" w:cs="Times New Roman"/>
          <w:b/>
          <w:bCs/>
          <w:sz w:val="44"/>
          <w:szCs w:val="44"/>
        </w:rPr>
      </w:pPr>
    </w:p>
    <w:p w14:paraId="2B50A3CB" w14:textId="77777777" w:rsidR="00407490" w:rsidRPr="00324A75" w:rsidRDefault="00407490" w:rsidP="007A37D8">
      <w:pPr>
        <w:jc w:val="both"/>
        <w:rPr>
          <w:rFonts w:ascii="Times New Roman" w:hAnsi="Times New Roman" w:cs="Times New Roman"/>
          <w:b/>
          <w:bCs/>
          <w:sz w:val="44"/>
          <w:szCs w:val="44"/>
        </w:rPr>
      </w:pPr>
    </w:p>
    <w:p w14:paraId="4A316D60" w14:textId="77777777" w:rsidR="00B96539" w:rsidRPr="00324A75" w:rsidRDefault="00B96539" w:rsidP="007A37D8">
      <w:pPr>
        <w:jc w:val="both"/>
        <w:rPr>
          <w:rFonts w:ascii="Times New Roman" w:hAnsi="Times New Roman" w:cs="Times New Roman"/>
          <w:b/>
          <w:bCs/>
          <w:sz w:val="44"/>
          <w:szCs w:val="44"/>
        </w:rPr>
      </w:pPr>
    </w:p>
    <w:p w14:paraId="67218931" w14:textId="77777777" w:rsidR="002D3D14" w:rsidRDefault="002D3D14" w:rsidP="007A37D8">
      <w:pPr>
        <w:jc w:val="both"/>
        <w:rPr>
          <w:rFonts w:ascii="Times New Roman" w:hAnsi="Times New Roman" w:cs="Times New Roman"/>
          <w:b/>
          <w:bCs/>
          <w:sz w:val="44"/>
          <w:szCs w:val="44"/>
        </w:rPr>
      </w:pPr>
    </w:p>
    <w:p w14:paraId="506C22F1" w14:textId="77777777" w:rsidR="0001141A" w:rsidRDefault="0001141A" w:rsidP="007A37D8">
      <w:pPr>
        <w:jc w:val="both"/>
        <w:rPr>
          <w:rFonts w:ascii="Times New Roman" w:hAnsi="Times New Roman" w:cs="Times New Roman"/>
          <w:b/>
          <w:bCs/>
          <w:sz w:val="44"/>
          <w:szCs w:val="44"/>
        </w:rPr>
      </w:pPr>
    </w:p>
    <w:p w14:paraId="1E227219" w14:textId="77777777" w:rsidR="00342685" w:rsidRDefault="00342685" w:rsidP="007A37D8">
      <w:pPr>
        <w:jc w:val="both"/>
        <w:rPr>
          <w:rFonts w:ascii="Times New Roman" w:hAnsi="Times New Roman" w:cs="Times New Roman"/>
          <w:b/>
          <w:bCs/>
          <w:sz w:val="44"/>
          <w:szCs w:val="44"/>
        </w:rPr>
      </w:pPr>
    </w:p>
    <w:p w14:paraId="02C9302B" w14:textId="5FAA2A37" w:rsidR="00075EDF" w:rsidRPr="00523988" w:rsidRDefault="00F01CA6"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4.5. </w:t>
      </w:r>
      <w:r w:rsidR="00A35732" w:rsidRPr="00B96D2D">
        <w:rPr>
          <w:rFonts w:ascii="Times New Roman" w:hAnsi="Times New Roman" w:cs="Times New Roman"/>
          <w:b/>
          <w:bCs/>
          <w:sz w:val="28"/>
          <w:szCs w:val="28"/>
        </w:rPr>
        <w:t>Use Case Diagram</w:t>
      </w:r>
    </w:p>
    <w:p w14:paraId="79A94FCC" w14:textId="3E40A460" w:rsidR="00075EDF" w:rsidRDefault="00075EDF" w:rsidP="000B58DE">
      <w:pPr>
        <w:pStyle w:val="ListParagraph"/>
        <w:ind w:left="0"/>
        <w:jc w:val="both"/>
        <w:rPr>
          <w:rFonts w:ascii="Times New Roman" w:hAnsi="Times New Roman" w:cs="Times New Roman"/>
          <w:sz w:val="24"/>
          <w:szCs w:val="24"/>
        </w:rPr>
      </w:pPr>
      <w:r w:rsidRPr="00324A75">
        <w:rPr>
          <w:rFonts w:ascii="Times New Roman" w:hAnsi="Times New Roman" w:cs="Times New Roman"/>
          <w:sz w:val="24"/>
          <w:szCs w:val="24"/>
        </w:rPr>
        <w:t>Each use case represents a slice of the functionality the system provides. The set of use cases shows the complete functionality of the system at some level of detail. Similarly, each actor represents one kind of object for which the system can perform behaviour. The set of actors represents the complete set of objects that the system can serve. Objects accumulate behaviour from all the systems with which they interact as actors.</w:t>
      </w:r>
    </w:p>
    <w:p w14:paraId="71BED132" w14:textId="77777777" w:rsidR="000B58DE" w:rsidRPr="000B58DE" w:rsidRDefault="000B58DE" w:rsidP="000B58DE">
      <w:pPr>
        <w:pStyle w:val="ListParagraph"/>
        <w:ind w:left="0"/>
        <w:jc w:val="both"/>
        <w:rPr>
          <w:rFonts w:ascii="Times New Roman" w:hAnsi="Times New Roman" w:cs="Times New Roman"/>
          <w:sz w:val="24"/>
          <w:szCs w:val="24"/>
        </w:rPr>
      </w:pPr>
    </w:p>
    <w:p w14:paraId="6F673C9E" w14:textId="0FAEBE49" w:rsidR="00075EDF" w:rsidRPr="00324A75" w:rsidRDefault="005C436F" w:rsidP="007A37D8">
      <w:pPr>
        <w:pStyle w:val="ListParagraph"/>
        <w:ind w:left="0" w:firstLine="360"/>
        <w:jc w:val="both"/>
        <w:rPr>
          <w:rFonts w:ascii="Times New Roman" w:hAnsi="Times New Roman" w:cs="Times New Roman"/>
          <w:b/>
          <w:bCs/>
          <w:sz w:val="28"/>
          <w:szCs w:val="28"/>
        </w:rPr>
      </w:pPr>
      <w:r>
        <w:rPr>
          <w:rFonts w:ascii="Times New Roman" w:hAnsi="Times New Roman" w:cs="Times New Roman"/>
          <w:b/>
          <w:bCs/>
          <w:sz w:val="28"/>
          <w:szCs w:val="28"/>
        </w:rPr>
        <w:t xml:space="preserve">4.5.1. </w:t>
      </w:r>
      <w:r w:rsidR="00075EDF" w:rsidRPr="00324A75">
        <w:rPr>
          <w:rFonts w:ascii="Times New Roman" w:hAnsi="Times New Roman" w:cs="Times New Roman"/>
          <w:b/>
          <w:bCs/>
          <w:sz w:val="28"/>
          <w:szCs w:val="28"/>
        </w:rPr>
        <w:t>Diagram Notations: -</w:t>
      </w:r>
      <w:r w:rsidR="00075EDF" w:rsidRPr="00324A75">
        <w:rPr>
          <w:rFonts w:ascii="Times New Roman" w:hAnsi="Times New Roman" w:cs="Times New Roman"/>
          <w:b/>
          <w:bCs/>
          <w:sz w:val="28"/>
          <w:szCs w:val="28"/>
        </w:rPr>
        <w:tab/>
      </w:r>
    </w:p>
    <w:tbl>
      <w:tblPr>
        <w:tblStyle w:val="TableGrid"/>
        <w:tblW w:w="10201" w:type="dxa"/>
        <w:tblInd w:w="-16" w:type="dxa"/>
        <w:tblLayout w:type="fixed"/>
        <w:tblLook w:val="04A0" w:firstRow="1" w:lastRow="0" w:firstColumn="1" w:lastColumn="0" w:noHBand="0" w:noVBand="1"/>
      </w:tblPr>
      <w:tblGrid>
        <w:gridCol w:w="3209"/>
        <w:gridCol w:w="3209"/>
        <w:gridCol w:w="3783"/>
      </w:tblGrid>
      <w:tr w:rsidR="00075EDF" w:rsidRPr="00324A75" w14:paraId="6338384C" w14:textId="77777777" w:rsidTr="00026F75">
        <w:trPr>
          <w:trHeight w:val="300"/>
        </w:trPr>
        <w:tc>
          <w:tcPr>
            <w:tcW w:w="3209" w:type="dxa"/>
          </w:tcPr>
          <w:p w14:paraId="668D6ECF" w14:textId="77777777" w:rsidR="00075EDF" w:rsidRPr="00324A75" w:rsidRDefault="00075EDF" w:rsidP="007A37D8">
            <w:pPr>
              <w:pStyle w:val="Default"/>
              <w:jc w:val="both"/>
              <w:rPr>
                <w:rFonts w:ascii="Times New Roman" w:hAnsi="Times New Roman" w:cs="Times New Roman"/>
                <w:b/>
                <w:bCs/>
              </w:rPr>
            </w:pPr>
            <w:r w:rsidRPr="00324A75">
              <w:rPr>
                <w:rFonts w:ascii="Times New Roman" w:hAnsi="Times New Roman" w:cs="Times New Roman"/>
                <w:b/>
                <w:bCs/>
              </w:rPr>
              <w:t xml:space="preserve">Name </w:t>
            </w:r>
          </w:p>
        </w:tc>
        <w:tc>
          <w:tcPr>
            <w:tcW w:w="3209" w:type="dxa"/>
          </w:tcPr>
          <w:p w14:paraId="5AE0ED50" w14:textId="77777777" w:rsidR="00075EDF" w:rsidRPr="00324A75" w:rsidRDefault="00075EDF" w:rsidP="007A37D8">
            <w:pPr>
              <w:pStyle w:val="Default"/>
              <w:jc w:val="both"/>
              <w:rPr>
                <w:rFonts w:ascii="Times New Roman" w:hAnsi="Times New Roman" w:cs="Times New Roman"/>
                <w:b/>
                <w:bCs/>
              </w:rPr>
            </w:pPr>
            <w:r w:rsidRPr="00324A75">
              <w:rPr>
                <w:rFonts w:ascii="Times New Roman" w:hAnsi="Times New Roman" w:cs="Times New Roman"/>
                <w:b/>
                <w:bCs/>
              </w:rPr>
              <w:t xml:space="preserve">Symbol </w:t>
            </w:r>
          </w:p>
        </w:tc>
        <w:tc>
          <w:tcPr>
            <w:tcW w:w="3783" w:type="dxa"/>
          </w:tcPr>
          <w:p w14:paraId="01FD0868" w14:textId="77777777" w:rsidR="00075EDF" w:rsidRPr="00324A75" w:rsidRDefault="00075EDF" w:rsidP="007A37D8">
            <w:pPr>
              <w:pStyle w:val="Default"/>
              <w:jc w:val="both"/>
              <w:rPr>
                <w:rFonts w:ascii="Times New Roman" w:hAnsi="Times New Roman" w:cs="Times New Roman"/>
                <w:b/>
                <w:bCs/>
              </w:rPr>
            </w:pPr>
            <w:r w:rsidRPr="00324A75">
              <w:rPr>
                <w:rFonts w:ascii="Times New Roman" w:hAnsi="Times New Roman" w:cs="Times New Roman"/>
                <w:b/>
                <w:bCs/>
              </w:rPr>
              <w:t xml:space="preserve">Description </w:t>
            </w:r>
          </w:p>
        </w:tc>
      </w:tr>
      <w:tr w:rsidR="00075EDF" w:rsidRPr="00324A75" w14:paraId="63CBE470" w14:textId="77777777" w:rsidTr="00026F75">
        <w:trPr>
          <w:trHeight w:val="1843"/>
        </w:trPr>
        <w:tc>
          <w:tcPr>
            <w:tcW w:w="3209" w:type="dxa"/>
          </w:tcPr>
          <w:p w14:paraId="7ED4B67E" w14:textId="77777777" w:rsidR="00075EDF" w:rsidRPr="00324A75" w:rsidRDefault="00075EDF"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 xml:space="preserve">System </w:t>
            </w:r>
          </w:p>
        </w:tc>
        <w:tc>
          <w:tcPr>
            <w:tcW w:w="3209" w:type="dxa"/>
          </w:tcPr>
          <w:p w14:paraId="4169EC6B" w14:textId="77777777" w:rsidR="00075EDF" w:rsidRPr="00324A75" w:rsidRDefault="00075EDF"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49" behindDoc="0" locked="0" layoutInCell="1" allowOverlap="1" wp14:anchorId="31970610" wp14:editId="09D06FD4">
                  <wp:simplePos x="0" y="0"/>
                  <wp:positionH relativeFrom="column">
                    <wp:posOffset>213494</wp:posOffset>
                  </wp:positionH>
                  <wp:positionV relativeFrom="paragraph">
                    <wp:posOffset>184557</wp:posOffset>
                  </wp:positionV>
                  <wp:extent cx="1333500" cy="785495"/>
                  <wp:effectExtent l="0" t="0" r="0" b="0"/>
                  <wp:wrapSquare wrapText="bothSides"/>
                  <wp:docPr id="107374202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3" name="pasted-movie.png" descr="pasted-movie.p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33500" cy="7854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783" w:type="dxa"/>
          </w:tcPr>
          <w:p w14:paraId="179FAD66" w14:textId="77777777" w:rsidR="00075EDF" w:rsidRPr="00324A75" w:rsidRDefault="00075EDF"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The rectangular boundary is the system. Use cases fall inside it, and actors will be placed outside it.</w:t>
            </w:r>
          </w:p>
        </w:tc>
      </w:tr>
      <w:tr w:rsidR="00075EDF" w:rsidRPr="00324A75" w14:paraId="78AEC528" w14:textId="77777777" w:rsidTr="00026F75">
        <w:trPr>
          <w:trHeight w:val="1819"/>
        </w:trPr>
        <w:tc>
          <w:tcPr>
            <w:tcW w:w="3209" w:type="dxa"/>
          </w:tcPr>
          <w:p w14:paraId="20079A58" w14:textId="77777777" w:rsidR="00075EDF" w:rsidRPr="00324A75" w:rsidRDefault="00075EDF"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Use Case</w:t>
            </w:r>
          </w:p>
        </w:tc>
        <w:tc>
          <w:tcPr>
            <w:tcW w:w="3209" w:type="dxa"/>
          </w:tcPr>
          <w:p w14:paraId="5EB8ECE5" w14:textId="77777777" w:rsidR="00075EDF" w:rsidRPr="00324A75" w:rsidRDefault="00075EDF"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0" behindDoc="0" locked="0" layoutInCell="1" allowOverlap="1" wp14:anchorId="1C5ECD98" wp14:editId="7C01EED2">
                  <wp:simplePos x="0" y="0"/>
                  <wp:positionH relativeFrom="column">
                    <wp:posOffset>188327</wp:posOffset>
                  </wp:positionH>
                  <wp:positionV relativeFrom="paragraph">
                    <wp:posOffset>324089</wp:posOffset>
                  </wp:positionV>
                  <wp:extent cx="1531620" cy="697230"/>
                  <wp:effectExtent l="0" t="0" r="0" b="7620"/>
                  <wp:wrapSquare wrapText="bothSides"/>
                  <wp:docPr id="107374202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4" name="pasted-movie.png" descr="pasted-movie.png"/>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31620" cy="697230"/>
                          </a:xfrm>
                          <a:prstGeom prst="rect">
                            <a:avLst/>
                          </a:prstGeom>
                          <a:ln w="12700" cap="flat">
                            <a:noFill/>
                            <a:miter lim="400000"/>
                          </a:ln>
                          <a:effectLst/>
                        </pic:spPr>
                      </pic:pic>
                    </a:graphicData>
                  </a:graphic>
                  <wp14:sizeRelV relativeFrom="margin">
                    <wp14:pctHeight>0</wp14:pctHeight>
                  </wp14:sizeRelV>
                </wp:anchor>
              </w:drawing>
            </w:r>
          </w:p>
        </w:tc>
        <w:tc>
          <w:tcPr>
            <w:tcW w:w="3783" w:type="dxa"/>
          </w:tcPr>
          <w:p w14:paraId="7764FF9B" w14:textId="77777777" w:rsidR="00075EDF" w:rsidRPr="00324A75" w:rsidRDefault="00075EDF"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An oval shape represents a use case. Use cases represent the functionality of the system, as well as the end-goal of the actor. Use cases should be placed inside the system.</w:t>
            </w:r>
          </w:p>
        </w:tc>
      </w:tr>
      <w:tr w:rsidR="00075EDF" w:rsidRPr="00324A75" w14:paraId="46C47B05" w14:textId="77777777" w:rsidTr="00026F75">
        <w:trPr>
          <w:trHeight w:val="1725"/>
        </w:trPr>
        <w:tc>
          <w:tcPr>
            <w:tcW w:w="3209" w:type="dxa"/>
          </w:tcPr>
          <w:p w14:paraId="63CE8671" w14:textId="77777777" w:rsidR="00075EDF" w:rsidRPr="00324A75" w:rsidRDefault="00075EDF"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Actor</w:t>
            </w:r>
          </w:p>
        </w:tc>
        <w:tc>
          <w:tcPr>
            <w:tcW w:w="3209" w:type="dxa"/>
          </w:tcPr>
          <w:p w14:paraId="05088115" w14:textId="77777777" w:rsidR="00075EDF" w:rsidRPr="00324A75" w:rsidRDefault="00075EDF"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1" behindDoc="0" locked="0" layoutInCell="1" allowOverlap="1" wp14:anchorId="7133EDBD" wp14:editId="4BFEDF58">
                  <wp:simplePos x="0" y="0"/>
                  <wp:positionH relativeFrom="column">
                    <wp:posOffset>691649</wp:posOffset>
                  </wp:positionH>
                  <wp:positionV relativeFrom="paragraph">
                    <wp:posOffset>109057</wp:posOffset>
                  </wp:positionV>
                  <wp:extent cx="494665" cy="916305"/>
                  <wp:effectExtent l="0" t="0" r="635" b="0"/>
                  <wp:wrapSquare wrapText="bothSides"/>
                  <wp:docPr id="10737420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5" name="pasted-movie.png" descr="pasted-movie.png"/>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4665" cy="916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783" w:type="dxa"/>
          </w:tcPr>
          <w:p w14:paraId="324CC8EA" w14:textId="77777777" w:rsidR="00075EDF" w:rsidRPr="00324A75" w:rsidRDefault="00075EDF"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When an actor interacts with the system, it triggers a use case. Actors should be placed outside the system.</w:t>
            </w:r>
          </w:p>
        </w:tc>
      </w:tr>
      <w:tr w:rsidR="00075EDF" w:rsidRPr="00324A75" w14:paraId="61BCD963" w14:textId="77777777" w:rsidTr="00026F75">
        <w:trPr>
          <w:trHeight w:val="300"/>
        </w:trPr>
        <w:tc>
          <w:tcPr>
            <w:tcW w:w="3209" w:type="dxa"/>
          </w:tcPr>
          <w:p w14:paraId="7AB049A0" w14:textId="77777777" w:rsidR="00075EDF" w:rsidRPr="00324A75" w:rsidRDefault="00075EDF" w:rsidP="007A37D8">
            <w:pPr>
              <w:pStyle w:val="Default"/>
              <w:jc w:val="both"/>
              <w:rPr>
                <w:rFonts w:ascii="Times New Roman" w:hAnsi="Times New Roman" w:cs="Times New Roman"/>
              </w:rPr>
            </w:pPr>
            <w:r w:rsidRPr="00324A75">
              <w:rPr>
                <w:rFonts w:ascii="Times New Roman" w:hAnsi="Times New Roman" w:cs="Times New Roman"/>
                <w:shd w:val="clear" w:color="auto" w:fill="FFFFFF"/>
              </w:rPr>
              <w:t>Association</w:t>
            </w:r>
          </w:p>
        </w:tc>
        <w:tc>
          <w:tcPr>
            <w:tcW w:w="3209" w:type="dxa"/>
          </w:tcPr>
          <w:p w14:paraId="58058505" w14:textId="77777777" w:rsidR="00075EDF" w:rsidRPr="00324A75" w:rsidRDefault="00075EDF" w:rsidP="007A37D8">
            <w:pPr>
              <w:pStyle w:val="TableStyle2"/>
              <w:jc w:val="both"/>
              <w:rPr>
                <w:rFonts w:ascii="Times New Roman" w:hAnsi="Times New Roman" w:cs="Times New Roman"/>
              </w:rPr>
            </w:pPr>
            <w:r w:rsidRPr="00324A75">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25F290D8" wp14:editId="65AB7BDE">
                      <wp:simplePos x="0" y="0"/>
                      <wp:positionH relativeFrom="column">
                        <wp:posOffset>443230</wp:posOffset>
                      </wp:positionH>
                      <wp:positionV relativeFrom="paragraph">
                        <wp:posOffset>182534</wp:posOffset>
                      </wp:positionV>
                      <wp:extent cx="1050925" cy="0"/>
                      <wp:effectExtent l="0" t="0" r="0" b="0"/>
                      <wp:wrapSquare wrapText="bothSides"/>
                      <wp:docPr id="1073742026" name="officeArt object" descr="Line"/>
                      <wp:cNvGraphicFramePr/>
                      <a:graphic xmlns:a="http://schemas.openxmlformats.org/drawingml/2006/main">
                        <a:graphicData uri="http://schemas.microsoft.com/office/word/2010/wordprocessingShape">
                          <wps:wsp>
                            <wps:cNvCnPr/>
                            <wps:spPr>
                              <a:xfrm>
                                <a:off x="0" y="0"/>
                                <a:ext cx="1050925" cy="0"/>
                              </a:xfrm>
                              <a:prstGeom prst="line">
                                <a:avLst/>
                              </a:prstGeom>
                              <a:noFill/>
                              <a:ln w="25400" cap="flat">
                                <a:solidFill>
                                  <a:srgbClr val="000000"/>
                                </a:solidFill>
                                <a:prstDash val="solid"/>
                                <a:miter lim="400000"/>
                              </a:ln>
                              <a:effectLst/>
                            </wps:spPr>
                            <wps:bodyPr/>
                          </wps:wsp>
                        </a:graphicData>
                      </a:graphic>
                    </wp:anchor>
                  </w:drawing>
                </mc:Choice>
                <mc:Fallback>
                  <w:pict>
                    <v:line w14:anchorId="3B09F58F" id="officeArt object" o:spid="_x0000_s1026" alt="Line" style="position:absolute;z-index:251658252;visibility:visible;mso-wrap-style:square;mso-wrap-distance-left:9pt;mso-wrap-distance-top:0;mso-wrap-distance-right:9pt;mso-wrap-distance-bottom:0;mso-position-horizontal:absolute;mso-position-horizontal-relative:text;mso-position-vertical:absolute;mso-position-vertical-relative:text" from="34.9pt,14.35pt" to="117.6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" strokeweight="2pt">
                      <v:stroke miterlimit="4" joinstyle="miter"/>
                      <w10:wrap type="square"/>
                    </v:line>
                  </w:pict>
                </mc:Fallback>
              </mc:AlternateContent>
            </w:r>
          </w:p>
        </w:tc>
        <w:tc>
          <w:tcPr>
            <w:tcW w:w="3783" w:type="dxa"/>
          </w:tcPr>
          <w:p w14:paraId="66CD016E" w14:textId="77777777" w:rsidR="00075EDF" w:rsidRPr="00324A75" w:rsidRDefault="00075EDF"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Fonts w:ascii="Times New Roman" w:hAnsi="Times New Roman" w:cs="Times New Roman"/>
              </w:rPr>
            </w:pPr>
            <w:r w:rsidRPr="00324A75">
              <w:rPr>
                <w:rFonts w:ascii="Times New Roman" w:hAnsi="Times New Roman" w:cs="Times New Roman"/>
              </w:rPr>
              <w:t>Association between use cases.</w:t>
            </w:r>
          </w:p>
        </w:tc>
      </w:tr>
      <w:tr w:rsidR="00075EDF" w:rsidRPr="00324A75" w14:paraId="266AA19C" w14:textId="77777777" w:rsidTr="00026F75">
        <w:trPr>
          <w:trHeight w:val="745"/>
        </w:trPr>
        <w:tc>
          <w:tcPr>
            <w:tcW w:w="3209" w:type="dxa"/>
          </w:tcPr>
          <w:p w14:paraId="24EC918B" w14:textId="77777777" w:rsidR="00075EDF" w:rsidRPr="00324A75" w:rsidRDefault="00075EDF"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Include Relationship</w:t>
            </w:r>
          </w:p>
        </w:tc>
        <w:tc>
          <w:tcPr>
            <w:tcW w:w="3209" w:type="dxa"/>
          </w:tcPr>
          <w:p w14:paraId="22984E86" w14:textId="77777777" w:rsidR="00075EDF" w:rsidRPr="00324A75" w:rsidRDefault="00075EDF" w:rsidP="007A37D8">
            <w:pPr>
              <w:pStyle w:val="TableStyle2"/>
              <w:jc w:val="both"/>
              <w:rPr>
                <w:rFonts w:ascii="Times New Roman" w:hAnsi="Times New Roman" w:cs="Times New Roman"/>
              </w:rPr>
            </w:pPr>
          </w:p>
          <w:p w14:paraId="48093A07" w14:textId="77777777" w:rsidR="00075EDF" w:rsidRPr="00324A75" w:rsidRDefault="00075EDF"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3" behindDoc="0" locked="0" layoutInCell="1" allowOverlap="1" wp14:anchorId="7EBBE5D6" wp14:editId="096D3C0E">
                  <wp:simplePos x="0" y="0"/>
                  <wp:positionH relativeFrom="column">
                    <wp:posOffset>206386</wp:posOffset>
                  </wp:positionH>
                  <wp:positionV relativeFrom="paragraph">
                    <wp:posOffset>167729</wp:posOffset>
                  </wp:positionV>
                  <wp:extent cx="1532748" cy="152067"/>
                  <wp:effectExtent l="0" t="0" r="0" b="635"/>
                  <wp:wrapSquare wrapText="bothSides"/>
                  <wp:docPr id="10737420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7" name="pasted-movie.png" descr="pasted-movie.png"/>
                          <pic:cNvPicPr>
                            <a:picLocks noChangeAspect="1"/>
                          </pic:cNvPicPr>
                        </pic:nvPicPr>
                        <pic:blipFill>
                          <a:blip r:embed="rId68" cstate="print">
                            <a:extLst>
                              <a:ext uri="{28A0092B-C50C-407E-A947-70E740481C1C}">
                                <a14:useLocalDpi xmlns:a14="http://schemas.microsoft.com/office/drawing/2010/main" val="0"/>
                              </a:ext>
                            </a:extLst>
                          </a:blip>
                          <a:srcRect b="56813"/>
                          <a:stretch>
                            <a:fillRect/>
                          </a:stretch>
                        </pic:blipFill>
                        <pic:spPr>
                          <a:xfrm>
                            <a:off x="0" y="0"/>
                            <a:ext cx="1532748" cy="152067"/>
                          </a:xfrm>
                          <a:prstGeom prst="rect">
                            <a:avLst/>
                          </a:prstGeom>
                          <a:ln w="12700" cap="flat">
                            <a:noFill/>
                            <a:miter lim="400000"/>
                          </a:ln>
                          <a:effectLst/>
                        </pic:spPr>
                      </pic:pic>
                    </a:graphicData>
                  </a:graphic>
                </wp:anchor>
              </w:drawing>
            </w:r>
          </w:p>
        </w:tc>
        <w:tc>
          <w:tcPr>
            <w:tcW w:w="3783" w:type="dxa"/>
          </w:tcPr>
          <w:p w14:paraId="25040619" w14:textId="77777777" w:rsidR="00075EDF" w:rsidRPr="00324A75" w:rsidRDefault="00075EDF" w:rsidP="007A37D8">
            <w:pPr>
              <w:pStyle w:val="Default"/>
              <w:spacing w:line="360" w:lineRule="auto"/>
              <w:jc w:val="both"/>
              <w:rPr>
                <w:rFonts w:ascii="Times New Roman" w:hAnsi="Times New Roman" w:cs="Times New Roman"/>
              </w:rPr>
            </w:pPr>
            <w:r w:rsidRPr="00324A75">
              <w:rPr>
                <w:rFonts w:ascii="Times New Roman" w:hAnsi="Times New Roman" w:cs="Times New Roman"/>
                <w:shd w:val="clear" w:color="auto" w:fill="FFFFFF"/>
              </w:rPr>
              <w:t>An extension indicates that one use case may include the behaviour of another use case.</w:t>
            </w:r>
          </w:p>
        </w:tc>
      </w:tr>
      <w:tr w:rsidR="00075EDF" w:rsidRPr="00324A75" w14:paraId="21C54615" w14:textId="77777777" w:rsidTr="00026F75">
        <w:trPr>
          <w:trHeight w:val="745"/>
        </w:trPr>
        <w:tc>
          <w:tcPr>
            <w:tcW w:w="3209" w:type="dxa"/>
          </w:tcPr>
          <w:p w14:paraId="63C69DCF" w14:textId="77777777" w:rsidR="00075EDF" w:rsidRPr="00324A75" w:rsidRDefault="00075EDF"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Extend Relationship</w:t>
            </w:r>
          </w:p>
        </w:tc>
        <w:tc>
          <w:tcPr>
            <w:tcW w:w="3209" w:type="dxa"/>
          </w:tcPr>
          <w:p w14:paraId="55A0FA9F" w14:textId="77777777" w:rsidR="00075EDF" w:rsidRPr="00324A75" w:rsidRDefault="00075EDF"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54" behindDoc="0" locked="0" layoutInCell="1" allowOverlap="1" wp14:anchorId="3EA59B8F" wp14:editId="724D98CF">
                  <wp:simplePos x="0" y="0"/>
                  <wp:positionH relativeFrom="column">
                    <wp:posOffset>203835</wp:posOffset>
                  </wp:positionH>
                  <wp:positionV relativeFrom="paragraph">
                    <wp:posOffset>300839</wp:posOffset>
                  </wp:positionV>
                  <wp:extent cx="1532748" cy="130189"/>
                  <wp:effectExtent l="0" t="0" r="0" b="3175"/>
                  <wp:wrapSquare wrapText="bothSides"/>
                  <wp:docPr id="10737420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28" name="pasted-movie.png" descr="pasted-movie.png"/>
                          <pic:cNvPicPr>
                            <a:picLocks noChangeAspect="1"/>
                          </pic:cNvPicPr>
                        </pic:nvPicPr>
                        <pic:blipFill>
                          <a:blip r:embed="rId69">
                            <a:extLst>
                              <a:ext uri="{28A0092B-C50C-407E-A947-70E740481C1C}">
                                <a14:useLocalDpi xmlns:a14="http://schemas.microsoft.com/office/drawing/2010/main" val="0"/>
                              </a:ext>
                            </a:extLst>
                          </a:blip>
                          <a:srcRect t="63026"/>
                          <a:stretch>
                            <a:fillRect/>
                          </a:stretch>
                        </pic:blipFill>
                        <pic:spPr>
                          <a:xfrm>
                            <a:off x="0" y="0"/>
                            <a:ext cx="1532748" cy="130189"/>
                          </a:xfrm>
                          <a:prstGeom prst="rect">
                            <a:avLst/>
                          </a:prstGeom>
                          <a:ln w="12700" cap="flat">
                            <a:noFill/>
                            <a:miter lim="400000"/>
                          </a:ln>
                          <a:effectLst/>
                        </pic:spPr>
                      </pic:pic>
                    </a:graphicData>
                  </a:graphic>
                </wp:anchor>
              </w:drawing>
            </w:r>
          </w:p>
          <w:p w14:paraId="1BBB793C" w14:textId="77777777" w:rsidR="00075EDF" w:rsidRPr="00324A75" w:rsidRDefault="00075EDF" w:rsidP="007A37D8">
            <w:pPr>
              <w:pStyle w:val="TableStyle2"/>
              <w:jc w:val="both"/>
              <w:rPr>
                <w:rFonts w:ascii="Times New Roman" w:hAnsi="Times New Roman" w:cs="Times New Roman"/>
              </w:rPr>
            </w:pPr>
          </w:p>
        </w:tc>
        <w:tc>
          <w:tcPr>
            <w:tcW w:w="3783" w:type="dxa"/>
          </w:tcPr>
          <w:p w14:paraId="0226B39D" w14:textId="77777777" w:rsidR="00075EDF" w:rsidRPr="00324A75" w:rsidRDefault="00075EDF" w:rsidP="007A37D8">
            <w:pPr>
              <w:pStyle w:val="Default"/>
              <w:spacing w:line="360" w:lineRule="auto"/>
              <w:jc w:val="both"/>
              <w:rPr>
                <w:rFonts w:ascii="Times New Roman" w:hAnsi="Times New Roman" w:cs="Times New Roman"/>
              </w:rPr>
            </w:pPr>
            <w:r w:rsidRPr="00324A75">
              <w:rPr>
                <w:rFonts w:ascii="Times New Roman" w:hAnsi="Times New Roman" w:cs="Times New Roman"/>
                <w:shd w:val="clear" w:color="auto" w:fill="FFFFFF"/>
              </w:rPr>
              <w:t>An inclusion represents one use case using the functionality of another use case.</w:t>
            </w:r>
          </w:p>
        </w:tc>
      </w:tr>
    </w:tbl>
    <w:p w14:paraId="67EC4D31" w14:textId="3F8E8E80" w:rsidR="002D3D14" w:rsidRPr="001C018E" w:rsidRDefault="002D3D14" w:rsidP="002D3D14">
      <w:pPr>
        <w:pStyle w:val="Caption"/>
        <w:rPr>
          <w:rFonts w:cs="Times New Roman"/>
          <w:b/>
          <w:bCs/>
          <w:i/>
          <w:iCs w:val="0"/>
          <w:szCs w:val="24"/>
          <w:lang w:val="en-US"/>
        </w:rPr>
      </w:pPr>
      <w:bookmarkStart w:id="14" w:name="_Toc148126518"/>
      <w:r w:rsidRPr="001C018E">
        <w:rPr>
          <w:b/>
          <w:bCs/>
          <w:i/>
          <w:iCs w:val="0"/>
        </w:rPr>
        <w:t>Table</w:t>
      </w:r>
      <w:r w:rsidR="001C018E" w:rsidRPr="001C018E">
        <w:rPr>
          <w:b/>
          <w:bCs/>
          <w:i/>
          <w:iCs w:val="0"/>
        </w:rPr>
        <w:t>4</w:t>
      </w:r>
      <w:r w:rsidRPr="001C018E">
        <w:rPr>
          <w:b/>
          <w:bCs/>
          <w:i/>
          <w:iCs w:val="0"/>
        </w:rPr>
        <w:t>.4</w:t>
      </w:r>
      <w:r w:rsidRPr="001C018E">
        <w:rPr>
          <w:rFonts w:cs="Times New Roman"/>
          <w:b/>
          <w:bCs/>
          <w:i/>
          <w:iCs w:val="0"/>
          <w:szCs w:val="24"/>
          <w:lang w:val="en-US"/>
        </w:rPr>
        <w:t xml:space="preserve"> Use Case Diagram Notations</w:t>
      </w:r>
      <w:bookmarkEnd w:id="14"/>
    </w:p>
    <w:p w14:paraId="2BAAA8FC" w14:textId="5483C024" w:rsidR="00026F75" w:rsidRPr="00324A75" w:rsidRDefault="00026F75" w:rsidP="007A37D8">
      <w:pPr>
        <w:jc w:val="both"/>
        <w:rPr>
          <w:rFonts w:ascii="Times New Roman" w:hAnsi="Times New Roman" w:cs="Times New Roman"/>
          <w:b/>
          <w:bCs/>
          <w:sz w:val="32"/>
          <w:szCs w:val="32"/>
        </w:rPr>
      </w:pPr>
    </w:p>
    <w:p w14:paraId="2ABB1BC2" w14:textId="28F14D33" w:rsidR="009C27FA" w:rsidRDefault="005D62C2" w:rsidP="008D4E8F">
      <w:pPr>
        <w:jc w:val="center"/>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33ED9A3E" wp14:editId="2A0AF9DD">
            <wp:extent cx="5467350" cy="7008677"/>
            <wp:effectExtent l="0" t="0" r="0" b="1905"/>
            <wp:docPr id="1955944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5947" cy="7032517"/>
                    </a:xfrm>
                    <a:prstGeom prst="rect">
                      <a:avLst/>
                    </a:prstGeom>
                    <a:noFill/>
                    <a:ln>
                      <a:noFill/>
                    </a:ln>
                  </pic:spPr>
                </pic:pic>
              </a:graphicData>
            </a:graphic>
          </wp:inline>
        </w:drawing>
      </w:r>
    </w:p>
    <w:p w14:paraId="7EC0DC2B" w14:textId="030D2FF6" w:rsidR="002D3D14" w:rsidRPr="001C018E" w:rsidRDefault="002D3D14" w:rsidP="008D4E8F">
      <w:pPr>
        <w:jc w:val="center"/>
        <w:rPr>
          <w:rFonts w:ascii="Times New Roman" w:hAnsi="Times New Roman" w:cs="Times New Roman"/>
          <w:b/>
          <w:bCs/>
          <w:i/>
          <w:iCs/>
          <w:sz w:val="32"/>
          <w:szCs w:val="32"/>
        </w:rPr>
      </w:pPr>
      <w:bookmarkStart w:id="15" w:name="_Toc148126560"/>
      <w:r w:rsidRPr="001C018E">
        <w:rPr>
          <w:b/>
          <w:bCs/>
          <w:i/>
          <w:iCs/>
        </w:rPr>
        <w:t>Figure</w:t>
      </w:r>
      <w:r w:rsidR="001C018E" w:rsidRPr="001C018E">
        <w:rPr>
          <w:b/>
          <w:bCs/>
          <w:i/>
          <w:iCs/>
        </w:rPr>
        <w:t>4</w:t>
      </w:r>
      <w:r w:rsidRPr="001C018E">
        <w:rPr>
          <w:b/>
          <w:bCs/>
          <w:i/>
          <w:iCs/>
        </w:rPr>
        <w:t>.</w:t>
      </w:r>
      <w:r w:rsidR="001C018E" w:rsidRPr="001C018E">
        <w:rPr>
          <w:b/>
          <w:bCs/>
          <w:i/>
          <w:iCs/>
        </w:rPr>
        <w:t>4</w:t>
      </w:r>
      <w:r w:rsidR="008D4E8F" w:rsidRPr="001C018E">
        <w:rPr>
          <w:b/>
          <w:bCs/>
          <w:i/>
          <w:iCs/>
          <w:noProof/>
        </w:rPr>
        <w:t>3</w:t>
      </w:r>
      <w:r w:rsidRPr="001C018E">
        <w:rPr>
          <w:rFonts w:cs="Times New Roman"/>
          <w:b/>
          <w:bCs/>
          <w:i/>
          <w:iCs/>
          <w:szCs w:val="24"/>
        </w:rPr>
        <w:t xml:space="preserve"> Use Case Diagram</w:t>
      </w:r>
      <w:bookmarkEnd w:id="15"/>
    </w:p>
    <w:p w14:paraId="60E9CA91" w14:textId="3DC548B9" w:rsidR="00026F75" w:rsidRPr="00324A75" w:rsidRDefault="00026F75" w:rsidP="007A37D8">
      <w:pPr>
        <w:jc w:val="both"/>
        <w:rPr>
          <w:rFonts w:ascii="Times New Roman" w:hAnsi="Times New Roman" w:cs="Times New Roman"/>
          <w:b/>
          <w:bCs/>
          <w:sz w:val="32"/>
          <w:szCs w:val="32"/>
        </w:rPr>
      </w:pPr>
    </w:p>
    <w:p w14:paraId="20D34723" w14:textId="1BA48E93" w:rsidR="0076322D" w:rsidRPr="00B96D2D" w:rsidRDefault="005C436F" w:rsidP="007A37D8">
      <w:p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4.5.2 </w:t>
      </w:r>
      <w:r w:rsidR="00D405D1" w:rsidRPr="00B96D2D">
        <w:rPr>
          <w:rFonts w:ascii="Times New Roman" w:hAnsi="Times New Roman" w:cs="Times New Roman"/>
          <w:b/>
          <w:bCs/>
          <w:sz w:val="28"/>
          <w:szCs w:val="28"/>
        </w:rPr>
        <w:t>Description</w:t>
      </w:r>
    </w:p>
    <w:p w14:paraId="44DBC31D" w14:textId="3CA98D83" w:rsidR="00D405D1" w:rsidRPr="00B96D2D" w:rsidRDefault="00D405D1" w:rsidP="007A37D8">
      <w:pPr>
        <w:pStyle w:val="ListParagraph"/>
        <w:numPr>
          <w:ilvl w:val="0"/>
          <w:numId w:val="23"/>
        </w:numPr>
        <w:jc w:val="both"/>
        <w:rPr>
          <w:rFonts w:ascii="Times New Roman" w:hAnsi="Times New Roman" w:cs="Times New Roman"/>
          <w:b/>
          <w:bCs/>
          <w:sz w:val="28"/>
          <w:szCs w:val="28"/>
        </w:rPr>
      </w:pPr>
      <w:r w:rsidRPr="00B96D2D">
        <w:rPr>
          <w:rFonts w:ascii="Times New Roman" w:hAnsi="Times New Roman" w:cs="Times New Roman"/>
          <w:b/>
          <w:bCs/>
          <w:sz w:val="28"/>
          <w:szCs w:val="28"/>
        </w:rPr>
        <w:t>Create Account</w:t>
      </w:r>
    </w:p>
    <w:p w14:paraId="6AE67F6B" w14:textId="53EB9E16" w:rsidR="000D2E0D" w:rsidRPr="00026F75" w:rsidRDefault="002F051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6C4819" w:rsidRPr="00026F75">
        <w:rPr>
          <w:rFonts w:ascii="Times New Roman" w:hAnsi="Times New Roman" w:cs="Times New Roman"/>
          <w:sz w:val="24"/>
          <w:szCs w:val="24"/>
        </w:rPr>
        <w:t>Th</w:t>
      </w:r>
      <w:r w:rsidR="003C0A70" w:rsidRPr="00026F75">
        <w:rPr>
          <w:rFonts w:ascii="Times New Roman" w:hAnsi="Times New Roman" w:cs="Times New Roman"/>
          <w:sz w:val="24"/>
          <w:szCs w:val="24"/>
        </w:rPr>
        <w:t xml:space="preserve">e user needs </w:t>
      </w:r>
      <w:r w:rsidR="0011637F" w:rsidRPr="00026F75">
        <w:rPr>
          <w:rFonts w:ascii="Times New Roman" w:hAnsi="Times New Roman" w:cs="Times New Roman"/>
          <w:sz w:val="24"/>
          <w:szCs w:val="24"/>
        </w:rPr>
        <w:t xml:space="preserve">to create account first </w:t>
      </w:r>
      <w:r w:rsidR="00BD6D89" w:rsidRPr="00026F75">
        <w:rPr>
          <w:rFonts w:ascii="Times New Roman" w:hAnsi="Times New Roman" w:cs="Times New Roman"/>
          <w:sz w:val="24"/>
          <w:szCs w:val="24"/>
        </w:rPr>
        <w:t xml:space="preserve">i.e. add details </w:t>
      </w:r>
      <w:r w:rsidR="00503C55" w:rsidRPr="00026F75">
        <w:rPr>
          <w:rFonts w:ascii="Times New Roman" w:hAnsi="Times New Roman" w:cs="Times New Roman"/>
          <w:sz w:val="24"/>
          <w:szCs w:val="24"/>
        </w:rPr>
        <w:t>such as email, password, name, profile</w:t>
      </w:r>
      <w:r w:rsidR="000D2E0D" w:rsidRPr="00026F75">
        <w:rPr>
          <w:rFonts w:ascii="Times New Roman" w:hAnsi="Times New Roman" w:cs="Times New Roman"/>
          <w:sz w:val="24"/>
          <w:szCs w:val="24"/>
        </w:rPr>
        <w:t>-</w:t>
      </w:r>
      <w:r w:rsidR="008B5D91" w:rsidRPr="00026F75">
        <w:rPr>
          <w:rFonts w:ascii="Times New Roman" w:hAnsi="Times New Roman" w:cs="Times New Roman"/>
          <w:sz w:val="24"/>
          <w:szCs w:val="24"/>
        </w:rPr>
        <w:t>picture, background</w:t>
      </w:r>
      <w:r w:rsidR="000D2E0D" w:rsidRPr="00026F75">
        <w:rPr>
          <w:rFonts w:ascii="Times New Roman" w:hAnsi="Times New Roman" w:cs="Times New Roman"/>
          <w:sz w:val="24"/>
          <w:szCs w:val="24"/>
        </w:rPr>
        <w:t>-</w:t>
      </w:r>
      <w:r w:rsidR="008B5D91" w:rsidRPr="00026F75">
        <w:rPr>
          <w:rFonts w:ascii="Times New Roman" w:hAnsi="Times New Roman" w:cs="Times New Roman"/>
          <w:sz w:val="24"/>
          <w:szCs w:val="24"/>
        </w:rPr>
        <w:t xml:space="preserve">picture, bio, </w:t>
      </w:r>
      <w:r w:rsidR="000D2E0D" w:rsidRPr="00026F75">
        <w:rPr>
          <w:rFonts w:ascii="Times New Roman" w:hAnsi="Times New Roman" w:cs="Times New Roman"/>
          <w:sz w:val="24"/>
          <w:szCs w:val="24"/>
        </w:rPr>
        <w:t>course, user-type.</w:t>
      </w:r>
    </w:p>
    <w:p w14:paraId="460098B0" w14:textId="7458431B" w:rsidR="00D405D1" w:rsidRPr="00026F75" w:rsidRDefault="000D2E0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8B5D91" w:rsidRPr="00026F75">
        <w:rPr>
          <w:rFonts w:ascii="Times New Roman" w:hAnsi="Times New Roman" w:cs="Times New Roman"/>
          <w:sz w:val="24"/>
          <w:szCs w:val="24"/>
        </w:rPr>
        <w:t xml:space="preserve"> </w:t>
      </w:r>
      <w:r w:rsidR="00503C55" w:rsidRPr="00026F75">
        <w:rPr>
          <w:rFonts w:ascii="Times New Roman" w:hAnsi="Times New Roman" w:cs="Times New Roman"/>
          <w:sz w:val="24"/>
          <w:szCs w:val="24"/>
        </w:rPr>
        <w:t xml:space="preserve"> </w:t>
      </w:r>
      <w:r w:rsidR="007C7149" w:rsidRPr="00026F75">
        <w:rPr>
          <w:rFonts w:ascii="Times New Roman" w:hAnsi="Times New Roman" w:cs="Times New Roman"/>
          <w:sz w:val="24"/>
          <w:szCs w:val="24"/>
        </w:rPr>
        <w:t>The user create account for application.</w:t>
      </w:r>
    </w:p>
    <w:p w14:paraId="05AFF3EE" w14:textId="432BDB9B" w:rsidR="007C7149" w:rsidRPr="00026F75" w:rsidRDefault="007C7149"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Guest</w:t>
      </w:r>
    </w:p>
    <w:p w14:paraId="5401C8F6" w14:textId="48F15BA7" w:rsidR="007C7149" w:rsidRPr="00026F75" w:rsidRDefault="007C7149"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7A367E" w:rsidRPr="00026F75">
        <w:rPr>
          <w:rFonts w:ascii="Times New Roman" w:hAnsi="Times New Roman" w:cs="Times New Roman"/>
          <w:sz w:val="24"/>
          <w:szCs w:val="24"/>
        </w:rPr>
        <w:t>User should don’t have an account and also the stud</w:t>
      </w:r>
      <w:r w:rsidR="004B0E22" w:rsidRPr="00026F75">
        <w:rPr>
          <w:rFonts w:ascii="Times New Roman" w:hAnsi="Times New Roman" w:cs="Times New Roman"/>
          <w:sz w:val="24"/>
          <w:szCs w:val="24"/>
        </w:rPr>
        <w:t>e</w:t>
      </w:r>
      <w:r w:rsidR="007A367E" w:rsidRPr="00026F75">
        <w:rPr>
          <w:rFonts w:ascii="Times New Roman" w:hAnsi="Times New Roman" w:cs="Times New Roman"/>
          <w:sz w:val="24"/>
          <w:szCs w:val="24"/>
        </w:rPr>
        <w:t>nt</w:t>
      </w:r>
      <w:r w:rsidR="004B0E22" w:rsidRPr="00026F75">
        <w:rPr>
          <w:rFonts w:ascii="Times New Roman" w:hAnsi="Times New Roman" w:cs="Times New Roman"/>
          <w:sz w:val="24"/>
          <w:szCs w:val="24"/>
        </w:rPr>
        <w:t xml:space="preserve"> or faculty of college.</w:t>
      </w:r>
    </w:p>
    <w:p w14:paraId="72D7B421" w14:textId="286771E3" w:rsidR="004B0E22" w:rsidRPr="00026F75" w:rsidRDefault="004B0E2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User can login </w:t>
      </w:r>
      <w:r w:rsidR="000D0ACB" w:rsidRPr="00026F75">
        <w:rPr>
          <w:rFonts w:ascii="Times New Roman" w:hAnsi="Times New Roman" w:cs="Times New Roman"/>
          <w:sz w:val="24"/>
          <w:szCs w:val="24"/>
        </w:rPr>
        <w:t>with registered mail and password.</w:t>
      </w:r>
    </w:p>
    <w:p w14:paraId="513D201E" w14:textId="2CA0FDDA" w:rsidR="000D0ACB" w:rsidRPr="00026F75" w:rsidRDefault="000D0AC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An error message is showing </w:t>
      </w:r>
      <w:r w:rsidR="00303B9C" w:rsidRPr="00026F75">
        <w:rPr>
          <w:rFonts w:ascii="Times New Roman" w:hAnsi="Times New Roman" w:cs="Times New Roman"/>
          <w:sz w:val="24"/>
          <w:szCs w:val="24"/>
        </w:rPr>
        <w:t xml:space="preserve">if any request input is empty or data type or pattern </w:t>
      </w:r>
      <w:r w:rsidR="00D91C95" w:rsidRPr="00026F75">
        <w:rPr>
          <w:rFonts w:ascii="Times New Roman" w:hAnsi="Times New Roman" w:cs="Times New Roman"/>
          <w:sz w:val="24"/>
          <w:szCs w:val="24"/>
        </w:rPr>
        <w:t>is not match with defined one.</w:t>
      </w:r>
    </w:p>
    <w:p w14:paraId="5FCDD742" w14:textId="77777777" w:rsidR="00D91C95" w:rsidRPr="00324A75" w:rsidRDefault="00D91C95" w:rsidP="007A37D8">
      <w:pPr>
        <w:pStyle w:val="ListParagraph"/>
        <w:jc w:val="both"/>
        <w:rPr>
          <w:rFonts w:ascii="Times New Roman" w:hAnsi="Times New Roman" w:cs="Times New Roman"/>
        </w:rPr>
      </w:pPr>
    </w:p>
    <w:p w14:paraId="7DDDA69D" w14:textId="79152F6E" w:rsidR="00396B42" w:rsidRPr="00026F75" w:rsidRDefault="00396B42"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Login</w:t>
      </w:r>
    </w:p>
    <w:p w14:paraId="3B4DC31B" w14:textId="20740A57" w:rsidR="00396B42" w:rsidRPr="00026F75" w:rsidRDefault="00396B4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8747D2" w:rsidRPr="00026F75">
        <w:rPr>
          <w:rFonts w:ascii="Times New Roman" w:hAnsi="Times New Roman" w:cs="Times New Roman"/>
          <w:sz w:val="24"/>
          <w:szCs w:val="24"/>
        </w:rPr>
        <w:t>User/ Admin will be able to login into the system</w:t>
      </w:r>
      <w:r w:rsidR="00566135" w:rsidRPr="00026F75">
        <w:rPr>
          <w:rFonts w:ascii="Times New Roman" w:hAnsi="Times New Roman" w:cs="Times New Roman"/>
          <w:sz w:val="24"/>
          <w:szCs w:val="24"/>
        </w:rPr>
        <w:t xml:space="preserve"> using login credentials. </w:t>
      </w:r>
    </w:p>
    <w:p w14:paraId="3142B634" w14:textId="20B925B1" w:rsidR="00396B42" w:rsidRPr="00026F75" w:rsidRDefault="00396B4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566135" w:rsidRPr="00026F75">
        <w:rPr>
          <w:rFonts w:ascii="Times New Roman" w:hAnsi="Times New Roman" w:cs="Times New Roman"/>
          <w:sz w:val="24"/>
          <w:szCs w:val="24"/>
        </w:rPr>
        <w:t xml:space="preserve">Input the details and </w:t>
      </w:r>
      <w:r w:rsidR="000A2AA2" w:rsidRPr="00026F75">
        <w:rPr>
          <w:rFonts w:ascii="Times New Roman" w:hAnsi="Times New Roman" w:cs="Times New Roman"/>
          <w:sz w:val="24"/>
          <w:szCs w:val="24"/>
        </w:rPr>
        <w:t>access the system.</w:t>
      </w:r>
    </w:p>
    <w:p w14:paraId="6754C919" w14:textId="7B0F47FF" w:rsidR="00396B42" w:rsidRPr="00026F75" w:rsidRDefault="00396B4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0A2AA2" w:rsidRPr="00026F75">
        <w:rPr>
          <w:rFonts w:ascii="Times New Roman" w:hAnsi="Times New Roman" w:cs="Times New Roman"/>
          <w:sz w:val="24"/>
          <w:szCs w:val="24"/>
        </w:rPr>
        <w:t>User, Sys</w:t>
      </w:r>
      <w:r w:rsidR="00B04300" w:rsidRPr="00026F75">
        <w:rPr>
          <w:rFonts w:ascii="Times New Roman" w:hAnsi="Times New Roman" w:cs="Times New Roman"/>
          <w:sz w:val="24"/>
          <w:szCs w:val="24"/>
        </w:rPr>
        <w:t xml:space="preserve">tem </w:t>
      </w:r>
      <w:r w:rsidR="000A2AA2" w:rsidRPr="00026F75">
        <w:rPr>
          <w:rFonts w:ascii="Times New Roman" w:hAnsi="Times New Roman" w:cs="Times New Roman"/>
          <w:sz w:val="24"/>
          <w:szCs w:val="24"/>
        </w:rPr>
        <w:t>Admin</w:t>
      </w:r>
    </w:p>
    <w:p w14:paraId="3AB3A69D" w14:textId="46B308B9" w:rsidR="00396B42" w:rsidRPr="00026F75" w:rsidRDefault="00396B4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should have </w:t>
      </w:r>
      <w:r w:rsidR="0004460D" w:rsidRPr="00026F75">
        <w:rPr>
          <w:rFonts w:ascii="Times New Roman" w:hAnsi="Times New Roman" w:cs="Times New Roman"/>
          <w:sz w:val="24"/>
          <w:szCs w:val="24"/>
        </w:rPr>
        <w:t>registered for account admin should have an account</w:t>
      </w:r>
      <w:r w:rsidRPr="00026F75">
        <w:rPr>
          <w:rFonts w:ascii="Times New Roman" w:hAnsi="Times New Roman" w:cs="Times New Roman"/>
          <w:sz w:val="24"/>
          <w:szCs w:val="24"/>
        </w:rPr>
        <w:t>.</w:t>
      </w:r>
    </w:p>
    <w:p w14:paraId="190BA968" w14:textId="0748FCF3" w:rsidR="00396B42" w:rsidRPr="00026F75" w:rsidRDefault="00396B4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04460D" w:rsidRPr="00026F75">
        <w:rPr>
          <w:rFonts w:ascii="Times New Roman" w:hAnsi="Times New Roman" w:cs="Times New Roman"/>
          <w:sz w:val="24"/>
          <w:szCs w:val="24"/>
        </w:rPr>
        <w:t xml:space="preserve">A JWT </w:t>
      </w:r>
      <w:r w:rsidR="0030490E" w:rsidRPr="00026F75">
        <w:rPr>
          <w:rFonts w:ascii="Times New Roman" w:hAnsi="Times New Roman" w:cs="Times New Roman"/>
          <w:sz w:val="24"/>
          <w:szCs w:val="24"/>
        </w:rPr>
        <w:t xml:space="preserve">token is created which is used to access </w:t>
      </w:r>
      <w:r w:rsidR="00C35FDF" w:rsidRPr="00026F75">
        <w:rPr>
          <w:rFonts w:ascii="Times New Roman" w:hAnsi="Times New Roman" w:cs="Times New Roman"/>
          <w:sz w:val="24"/>
          <w:szCs w:val="24"/>
        </w:rPr>
        <w:t xml:space="preserve">all the application feature </w:t>
      </w:r>
      <w:r w:rsidR="0056309B" w:rsidRPr="00026F75">
        <w:rPr>
          <w:rFonts w:ascii="Times New Roman" w:hAnsi="Times New Roman" w:cs="Times New Roman"/>
          <w:sz w:val="24"/>
          <w:szCs w:val="24"/>
        </w:rPr>
        <w:t xml:space="preserve">and home </w:t>
      </w:r>
      <w:r w:rsidR="00B051D4" w:rsidRPr="00026F75">
        <w:rPr>
          <w:rFonts w:ascii="Times New Roman" w:hAnsi="Times New Roman" w:cs="Times New Roman"/>
          <w:sz w:val="24"/>
          <w:szCs w:val="24"/>
        </w:rPr>
        <w:t>page of post is displayed</w:t>
      </w:r>
      <w:r w:rsidRPr="00026F75">
        <w:rPr>
          <w:rFonts w:ascii="Times New Roman" w:hAnsi="Times New Roman" w:cs="Times New Roman"/>
          <w:sz w:val="24"/>
          <w:szCs w:val="24"/>
        </w:rPr>
        <w:t>.</w:t>
      </w:r>
    </w:p>
    <w:p w14:paraId="6F6EC27C" w14:textId="4F59277C" w:rsidR="00396B42" w:rsidRPr="00026F75" w:rsidRDefault="00396B4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An error message is </w:t>
      </w:r>
      <w:r w:rsidR="00B051D4" w:rsidRPr="00026F75">
        <w:rPr>
          <w:rFonts w:ascii="Times New Roman" w:hAnsi="Times New Roman" w:cs="Times New Roman"/>
          <w:sz w:val="24"/>
          <w:szCs w:val="24"/>
        </w:rPr>
        <w:t xml:space="preserve">displayed </w:t>
      </w:r>
      <w:r w:rsidR="00CE4C98" w:rsidRPr="00026F75">
        <w:rPr>
          <w:rFonts w:ascii="Times New Roman" w:hAnsi="Times New Roman" w:cs="Times New Roman"/>
          <w:sz w:val="24"/>
          <w:szCs w:val="24"/>
        </w:rPr>
        <w:t>if user/sysadmin credentials are wrong</w:t>
      </w:r>
      <w:r w:rsidRPr="00026F75">
        <w:rPr>
          <w:rFonts w:ascii="Times New Roman" w:hAnsi="Times New Roman" w:cs="Times New Roman"/>
          <w:sz w:val="24"/>
          <w:szCs w:val="24"/>
        </w:rPr>
        <w:t>.</w:t>
      </w:r>
    </w:p>
    <w:p w14:paraId="0DB8994C" w14:textId="77777777" w:rsidR="00396B42" w:rsidRPr="00026F75" w:rsidRDefault="00396B42" w:rsidP="007A37D8">
      <w:pPr>
        <w:pStyle w:val="ListParagraph"/>
        <w:jc w:val="both"/>
        <w:rPr>
          <w:rFonts w:ascii="Times New Roman" w:hAnsi="Times New Roman" w:cs="Times New Roman"/>
          <w:sz w:val="24"/>
          <w:szCs w:val="24"/>
        </w:rPr>
      </w:pPr>
    </w:p>
    <w:p w14:paraId="0C19B844" w14:textId="32B01286" w:rsidR="00CE4C98" w:rsidRPr="00026F75" w:rsidRDefault="00757502"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Logout</w:t>
      </w:r>
    </w:p>
    <w:p w14:paraId="51BEBA4E" w14:textId="23DF451C" w:rsidR="00CE4C98" w:rsidRPr="00026F75" w:rsidRDefault="00CE4C98"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610EC7" w:rsidRPr="00026F75">
        <w:rPr>
          <w:rFonts w:ascii="Times New Roman" w:hAnsi="Times New Roman" w:cs="Times New Roman"/>
          <w:sz w:val="24"/>
          <w:szCs w:val="24"/>
        </w:rPr>
        <w:t>user</w:t>
      </w:r>
      <w:r w:rsidR="00F94658" w:rsidRPr="00026F75">
        <w:rPr>
          <w:rFonts w:ascii="Times New Roman" w:hAnsi="Times New Roman" w:cs="Times New Roman"/>
          <w:sz w:val="24"/>
          <w:szCs w:val="24"/>
        </w:rPr>
        <w:t>/sysadmin will be able to logout from the system.</w:t>
      </w:r>
    </w:p>
    <w:p w14:paraId="1CFE259E" w14:textId="2F55D769" w:rsidR="00CE4C98" w:rsidRPr="00026F75" w:rsidRDefault="00CE4C98"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The user</w:t>
      </w:r>
      <w:r w:rsidR="00F80F10" w:rsidRPr="00026F75">
        <w:rPr>
          <w:rFonts w:ascii="Times New Roman" w:hAnsi="Times New Roman" w:cs="Times New Roman"/>
          <w:sz w:val="24"/>
          <w:szCs w:val="24"/>
        </w:rPr>
        <w:t>/sysadmin</w:t>
      </w:r>
      <w:r w:rsidRPr="00026F75">
        <w:rPr>
          <w:rFonts w:ascii="Times New Roman" w:hAnsi="Times New Roman" w:cs="Times New Roman"/>
          <w:sz w:val="24"/>
          <w:szCs w:val="24"/>
        </w:rPr>
        <w:t xml:space="preserve"> </w:t>
      </w:r>
      <w:r w:rsidR="00F80F10" w:rsidRPr="00026F75">
        <w:rPr>
          <w:rFonts w:ascii="Times New Roman" w:hAnsi="Times New Roman" w:cs="Times New Roman"/>
          <w:sz w:val="24"/>
          <w:szCs w:val="24"/>
        </w:rPr>
        <w:t>logout from the system</w:t>
      </w:r>
      <w:r w:rsidRPr="00026F75">
        <w:rPr>
          <w:rFonts w:ascii="Times New Roman" w:hAnsi="Times New Roman" w:cs="Times New Roman"/>
          <w:sz w:val="24"/>
          <w:szCs w:val="24"/>
        </w:rPr>
        <w:t>.</w:t>
      </w:r>
    </w:p>
    <w:p w14:paraId="5CF5EBB9" w14:textId="58166E67" w:rsidR="00CE4C98" w:rsidRPr="00026F75" w:rsidRDefault="00CE4C98"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847975" w:rsidRPr="00026F75">
        <w:rPr>
          <w:rFonts w:ascii="Times New Roman" w:hAnsi="Times New Roman" w:cs="Times New Roman"/>
          <w:sz w:val="24"/>
          <w:szCs w:val="24"/>
        </w:rPr>
        <w:t>user</w:t>
      </w:r>
      <w:r w:rsidR="003635F7" w:rsidRPr="00026F75">
        <w:rPr>
          <w:rFonts w:ascii="Times New Roman" w:hAnsi="Times New Roman" w:cs="Times New Roman"/>
          <w:sz w:val="24"/>
          <w:szCs w:val="24"/>
        </w:rPr>
        <w:t xml:space="preserve"> /sysadmin</w:t>
      </w:r>
    </w:p>
    <w:p w14:paraId="6161036D" w14:textId="75EDCAC9" w:rsidR="00CE4C98" w:rsidRPr="00026F75" w:rsidRDefault="00CE4C98"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C9291A" w:rsidRPr="00026F75">
        <w:rPr>
          <w:rFonts w:ascii="Times New Roman" w:hAnsi="Times New Roman" w:cs="Times New Roman"/>
          <w:sz w:val="24"/>
          <w:szCs w:val="24"/>
        </w:rPr>
        <w:t xml:space="preserve">User must be </w:t>
      </w:r>
      <w:r w:rsidR="005B31AD" w:rsidRPr="00026F75">
        <w:rPr>
          <w:rFonts w:ascii="Times New Roman" w:hAnsi="Times New Roman" w:cs="Times New Roman"/>
          <w:sz w:val="24"/>
          <w:szCs w:val="24"/>
        </w:rPr>
        <w:t>logged</w:t>
      </w:r>
      <w:r w:rsidR="00C87BF3" w:rsidRPr="00026F75">
        <w:rPr>
          <w:rFonts w:ascii="Times New Roman" w:hAnsi="Times New Roman" w:cs="Times New Roman"/>
          <w:sz w:val="24"/>
          <w:szCs w:val="24"/>
        </w:rPr>
        <w:t xml:space="preserve"> </w:t>
      </w:r>
      <w:r w:rsidR="005B31AD" w:rsidRPr="00026F75">
        <w:rPr>
          <w:rFonts w:ascii="Times New Roman" w:hAnsi="Times New Roman" w:cs="Times New Roman"/>
          <w:sz w:val="24"/>
          <w:szCs w:val="24"/>
        </w:rPr>
        <w:t>In</w:t>
      </w:r>
      <w:r w:rsidRPr="00026F75">
        <w:rPr>
          <w:rFonts w:ascii="Times New Roman" w:hAnsi="Times New Roman" w:cs="Times New Roman"/>
          <w:sz w:val="24"/>
          <w:szCs w:val="24"/>
        </w:rPr>
        <w:t>.</w:t>
      </w:r>
    </w:p>
    <w:p w14:paraId="61CD6A07" w14:textId="4CBC7BFF" w:rsidR="00CE4C98" w:rsidRPr="00026F75" w:rsidRDefault="00CE4C98"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5B31AD" w:rsidRPr="00026F75">
        <w:rPr>
          <w:rFonts w:ascii="Times New Roman" w:hAnsi="Times New Roman" w:cs="Times New Roman"/>
          <w:sz w:val="24"/>
          <w:szCs w:val="24"/>
        </w:rPr>
        <w:t xml:space="preserve">User </w:t>
      </w:r>
      <w:r w:rsidR="00C87BF3" w:rsidRPr="00026F75">
        <w:rPr>
          <w:rFonts w:ascii="Times New Roman" w:hAnsi="Times New Roman" w:cs="Times New Roman"/>
          <w:sz w:val="24"/>
          <w:szCs w:val="24"/>
        </w:rPr>
        <w:t>is logged out and redirected to login screen</w:t>
      </w:r>
      <w:r w:rsidRPr="00026F75">
        <w:rPr>
          <w:rFonts w:ascii="Times New Roman" w:hAnsi="Times New Roman" w:cs="Times New Roman"/>
          <w:sz w:val="24"/>
          <w:szCs w:val="24"/>
        </w:rPr>
        <w:t>.</w:t>
      </w:r>
    </w:p>
    <w:p w14:paraId="580327C6" w14:textId="2B952FA1" w:rsidR="00CE4C98" w:rsidRPr="00026F75" w:rsidRDefault="00CE4C98"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757502" w:rsidRPr="00026F75">
        <w:rPr>
          <w:rFonts w:ascii="Times New Roman" w:hAnsi="Times New Roman" w:cs="Times New Roman"/>
          <w:sz w:val="24"/>
          <w:szCs w:val="24"/>
        </w:rPr>
        <w:t>server out of reach.</w:t>
      </w:r>
    </w:p>
    <w:p w14:paraId="2BF77368" w14:textId="77777777" w:rsidR="00757502" w:rsidRPr="00026F75" w:rsidRDefault="00757502" w:rsidP="007A37D8">
      <w:pPr>
        <w:pStyle w:val="ListParagraph"/>
        <w:jc w:val="both"/>
        <w:rPr>
          <w:rFonts w:ascii="Times New Roman" w:hAnsi="Times New Roman" w:cs="Times New Roman"/>
          <w:sz w:val="24"/>
          <w:szCs w:val="24"/>
        </w:rPr>
      </w:pPr>
    </w:p>
    <w:p w14:paraId="49E9322D" w14:textId="59D888B9" w:rsidR="00757502" w:rsidRPr="00026F75" w:rsidRDefault="00757502"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Create Report</w:t>
      </w:r>
    </w:p>
    <w:p w14:paraId="1236C09E" w14:textId="020E1D7D" w:rsidR="00757502" w:rsidRPr="00026F75" w:rsidRDefault="0075750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user</w:t>
      </w:r>
      <w:r w:rsidR="00DE1346" w:rsidRPr="00026F75">
        <w:rPr>
          <w:rFonts w:ascii="Times New Roman" w:hAnsi="Times New Roman" w:cs="Times New Roman"/>
          <w:sz w:val="24"/>
          <w:szCs w:val="24"/>
        </w:rPr>
        <w:t xml:space="preserve"> can report </w:t>
      </w:r>
      <w:r w:rsidR="0061693D" w:rsidRPr="00026F75">
        <w:rPr>
          <w:rFonts w:ascii="Times New Roman" w:hAnsi="Times New Roman" w:cs="Times New Roman"/>
          <w:sz w:val="24"/>
          <w:szCs w:val="24"/>
        </w:rPr>
        <w:t>about inappropriate content or issue.</w:t>
      </w:r>
    </w:p>
    <w:p w14:paraId="59881FD3" w14:textId="4BB6DB0B" w:rsidR="00757502" w:rsidRPr="00026F75" w:rsidRDefault="0075750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61693D" w:rsidRPr="00026F75">
        <w:rPr>
          <w:rFonts w:ascii="Times New Roman" w:hAnsi="Times New Roman" w:cs="Times New Roman"/>
          <w:sz w:val="24"/>
          <w:szCs w:val="24"/>
        </w:rPr>
        <w:t>User report about inappropriate content</w:t>
      </w:r>
      <w:r w:rsidR="00EB3653" w:rsidRPr="00026F75">
        <w:rPr>
          <w:rFonts w:ascii="Times New Roman" w:hAnsi="Times New Roman" w:cs="Times New Roman"/>
          <w:sz w:val="24"/>
          <w:szCs w:val="24"/>
        </w:rPr>
        <w:t xml:space="preserve"> or issue.</w:t>
      </w:r>
    </w:p>
    <w:p w14:paraId="5639C4DB" w14:textId="46BE401E" w:rsidR="00757502" w:rsidRPr="00026F75" w:rsidRDefault="0075750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EB3653" w:rsidRPr="00026F75">
        <w:rPr>
          <w:rFonts w:ascii="Times New Roman" w:hAnsi="Times New Roman" w:cs="Times New Roman"/>
          <w:sz w:val="24"/>
          <w:szCs w:val="24"/>
        </w:rPr>
        <w:t>User.</w:t>
      </w:r>
    </w:p>
    <w:p w14:paraId="0141F249" w14:textId="1EA80948" w:rsidR="00757502" w:rsidRPr="00026F75" w:rsidRDefault="0075750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r w:rsidR="00EB3653" w:rsidRPr="00026F75">
        <w:rPr>
          <w:rFonts w:ascii="Times New Roman" w:hAnsi="Times New Roman" w:cs="Times New Roman"/>
          <w:sz w:val="24"/>
          <w:szCs w:val="24"/>
        </w:rPr>
        <w:t xml:space="preserve"> </w:t>
      </w:r>
      <w:r w:rsidR="00522A23" w:rsidRPr="00026F75">
        <w:rPr>
          <w:rFonts w:ascii="Times New Roman" w:hAnsi="Times New Roman" w:cs="Times New Roman"/>
          <w:sz w:val="24"/>
          <w:szCs w:val="24"/>
        </w:rPr>
        <w:t>and user must have some issue</w:t>
      </w:r>
      <w:r w:rsidRPr="00026F75">
        <w:rPr>
          <w:rFonts w:ascii="Times New Roman" w:hAnsi="Times New Roman" w:cs="Times New Roman"/>
          <w:sz w:val="24"/>
          <w:szCs w:val="24"/>
        </w:rPr>
        <w:t>.</w:t>
      </w:r>
    </w:p>
    <w:p w14:paraId="59F87D23" w14:textId="2EF1C091" w:rsidR="00757502" w:rsidRPr="00026F75" w:rsidRDefault="0075750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5A21F7" w:rsidRPr="00026F75">
        <w:rPr>
          <w:rFonts w:ascii="Times New Roman" w:hAnsi="Times New Roman" w:cs="Times New Roman"/>
          <w:sz w:val="24"/>
          <w:szCs w:val="24"/>
        </w:rPr>
        <w:t>The user</w:t>
      </w:r>
      <w:r w:rsidR="007D3D02" w:rsidRPr="00026F75">
        <w:rPr>
          <w:rFonts w:ascii="Times New Roman" w:hAnsi="Times New Roman" w:cs="Times New Roman"/>
          <w:sz w:val="24"/>
          <w:szCs w:val="24"/>
        </w:rPr>
        <w:t xml:space="preserve">s </w:t>
      </w:r>
      <w:r w:rsidR="005A21F7" w:rsidRPr="00026F75">
        <w:rPr>
          <w:rFonts w:ascii="Times New Roman" w:hAnsi="Times New Roman" w:cs="Times New Roman"/>
          <w:sz w:val="24"/>
          <w:szCs w:val="24"/>
        </w:rPr>
        <w:t xml:space="preserve">issue </w:t>
      </w:r>
      <w:r w:rsidR="007D3D02" w:rsidRPr="00026F75">
        <w:rPr>
          <w:rFonts w:ascii="Times New Roman" w:hAnsi="Times New Roman" w:cs="Times New Roman"/>
          <w:sz w:val="24"/>
          <w:szCs w:val="24"/>
        </w:rPr>
        <w:t xml:space="preserve">solved by the admin and </w:t>
      </w:r>
      <w:r w:rsidR="00720FC4" w:rsidRPr="00026F75">
        <w:rPr>
          <w:rFonts w:ascii="Times New Roman" w:hAnsi="Times New Roman" w:cs="Times New Roman"/>
          <w:sz w:val="24"/>
          <w:szCs w:val="24"/>
        </w:rPr>
        <w:t>got the status</w:t>
      </w:r>
      <w:r w:rsidRPr="00026F75">
        <w:rPr>
          <w:rFonts w:ascii="Times New Roman" w:hAnsi="Times New Roman" w:cs="Times New Roman"/>
          <w:sz w:val="24"/>
          <w:szCs w:val="24"/>
        </w:rPr>
        <w:t>.</w:t>
      </w:r>
    </w:p>
    <w:p w14:paraId="2CE57E69" w14:textId="099BB0EB" w:rsidR="00757502" w:rsidRPr="00026F75" w:rsidRDefault="0075750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720FC4" w:rsidRPr="00026F75">
        <w:rPr>
          <w:rFonts w:ascii="Times New Roman" w:hAnsi="Times New Roman" w:cs="Times New Roman"/>
          <w:sz w:val="24"/>
          <w:szCs w:val="24"/>
        </w:rPr>
        <w:t xml:space="preserve">If any </w:t>
      </w:r>
      <w:r w:rsidR="00F60F6F" w:rsidRPr="00026F75">
        <w:rPr>
          <w:rFonts w:ascii="Times New Roman" w:hAnsi="Times New Roman" w:cs="Times New Roman"/>
          <w:sz w:val="24"/>
          <w:szCs w:val="24"/>
        </w:rPr>
        <w:t>invalid input is entered or error message is shown</w:t>
      </w:r>
      <w:r w:rsidRPr="00026F75">
        <w:rPr>
          <w:rFonts w:ascii="Times New Roman" w:hAnsi="Times New Roman" w:cs="Times New Roman"/>
          <w:sz w:val="24"/>
          <w:szCs w:val="24"/>
        </w:rPr>
        <w:t>.</w:t>
      </w:r>
    </w:p>
    <w:p w14:paraId="569BBBCD" w14:textId="77777777" w:rsidR="000353BF" w:rsidRPr="00026F75" w:rsidRDefault="000353BF" w:rsidP="007A37D8">
      <w:pPr>
        <w:pStyle w:val="ListParagraph"/>
        <w:jc w:val="both"/>
        <w:rPr>
          <w:rFonts w:ascii="Times New Roman" w:hAnsi="Times New Roman" w:cs="Times New Roman"/>
          <w:sz w:val="24"/>
          <w:szCs w:val="24"/>
        </w:rPr>
      </w:pPr>
    </w:p>
    <w:p w14:paraId="50A35ED8" w14:textId="180D877E" w:rsidR="000353BF" w:rsidRPr="00026F75" w:rsidRDefault="000353BF"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Create Post/Blog</w:t>
      </w:r>
    </w:p>
    <w:p w14:paraId="267A747D" w14:textId="197D732D" w:rsidR="000353BF" w:rsidRPr="00026F75" w:rsidRDefault="000353B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t>
      </w:r>
      <w:r w:rsidR="004B19B6" w:rsidRPr="00026F75">
        <w:rPr>
          <w:rFonts w:ascii="Times New Roman" w:hAnsi="Times New Roman" w:cs="Times New Roman"/>
          <w:sz w:val="24"/>
          <w:szCs w:val="24"/>
        </w:rPr>
        <w:t xml:space="preserve">can add posts/Blogs info such as image </w:t>
      </w:r>
      <w:r w:rsidR="00905CFE" w:rsidRPr="00026F75">
        <w:rPr>
          <w:rFonts w:ascii="Times New Roman" w:hAnsi="Times New Roman" w:cs="Times New Roman"/>
          <w:sz w:val="24"/>
          <w:szCs w:val="24"/>
        </w:rPr>
        <w:t>description created-on</w:t>
      </w:r>
      <w:r w:rsidR="004B19B6" w:rsidRPr="00026F75">
        <w:rPr>
          <w:rFonts w:ascii="Times New Roman" w:hAnsi="Times New Roman" w:cs="Times New Roman"/>
          <w:sz w:val="24"/>
          <w:szCs w:val="24"/>
        </w:rPr>
        <w:t xml:space="preserve"> </w:t>
      </w:r>
      <w:r w:rsidR="00CA4726" w:rsidRPr="00026F75">
        <w:rPr>
          <w:rFonts w:ascii="Times New Roman" w:hAnsi="Times New Roman" w:cs="Times New Roman"/>
          <w:sz w:val="24"/>
          <w:szCs w:val="24"/>
        </w:rPr>
        <w:t>title</w:t>
      </w:r>
      <w:r w:rsidRPr="00026F75">
        <w:rPr>
          <w:rFonts w:ascii="Times New Roman" w:hAnsi="Times New Roman" w:cs="Times New Roman"/>
          <w:sz w:val="24"/>
          <w:szCs w:val="24"/>
        </w:rPr>
        <w:t>.</w:t>
      </w:r>
    </w:p>
    <w:p w14:paraId="42D3A817" w14:textId="2031A994" w:rsidR="000353BF" w:rsidRPr="00026F75" w:rsidRDefault="000353B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CA4726" w:rsidRPr="00026F75">
        <w:rPr>
          <w:rFonts w:ascii="Times New Roman" w:hAnsi="Times New Roman" w:cs="Times New Roman"/>
          <w:sz w:val="24"/>
          <w:szCs w:val="24"/>
        </w:rPr>
        <w:t xml:space="preserve">User </w:t>
      </w:r>
      <w:r w:rsidR="00847975" w:rsidRPr="00026F75">
        <w:rPr>
          <w:rFonts w:ascii="Times New Roman" w:hAnsi="Times New Roman" w:cs="Times New Roman"/>
          <w:sz w:val="24"/>
          <w:szCs w:val="24"/>
        </w:rPr>
        <w:t>can add post/blog.</w:t>
      </w:r>
    </w:p>
    <w:p w14:paraId="4CE45B89" w14:textId="51908C67" w:rsidR="000353BF" w:rsidRPr="00026F75" w:rsidRDefault="000353B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847975" w:rsidRPr="00026F75">
        <w:rPr>
          <w:rFonts w:ascii="Times New Roman" w:hAnsi="Times New Roman" w:cs="Times New Roman"/>
          <w:sz w:val="24"/>
          <w:szCs w:val="24"/>
        </w:rPr>
        <w:t>User</w:t>
      </w:r>
    </w:p>
    <w:p w14:paraId="6F988729" w14:textId="77777777" w:rsidR="000353BF" w:rsidRPr="00026F75" w:rsidRDefault="000353B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p>
    <w:p w14:paraId="49861B6B" w14:textId="187E46EF" w:rsidR="000353BF" w:rsidRPr="00026F75" w:rsidRDefault="000353B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751672" w:rsidRPr="00026F75">
        <w:rPr>
          <w:rFonts w:ascii="Times New Roman" w:hAnsi="Times New Roman" w:cs="Times New Roman"/>
          <w:sz w:val="24"/>
          <w:szCs w:val="24"/>
        </w:rPr>
        <w:t xml:space="preserve">post will be uploaded successfully </w:t>
      </w:r>
      <w:r w:rsidR="000C366C" w:rsidRPr="00026F75">
        <w:rPr>
          <w:rFonts w:ascii="Times New Roman" w:hAnsi="Times New Roman" w:cs="Times New Roman"/>
          <w:sz w:val="24"/>
          <w:szCs w:val="24"/>
        </w:rPr>
        <w:t>and other user</w:t>
      </w:r>
      <w:r w:rsidR="008024A4" w:rsidRPr="00026F75">
        <w:rPr>
          <w:rFonts w:ascii="Times New Roman" w:hAnsi="Times New Roman" w:cs="Times New Roman"/>
          <w:sz w:val="24"/>
          <w:szCs w:val="24"/>
        </w:rPr>
        <w:t>s</w:t>
      </w:r>
      <w:r w:rsidR="000C366C" w:rsidRPr="00026F75">
        <w:rPr>
          <w:rFonts w:ascii="Times New Roman" w:hAnsi="Times New Roman" w:cs="Times New Roman"/>
          <w:sz w:val="24"/>
          <w:szCs w:val="24"/>
        </w:rPr>
        <w:t xml:space="preserve"> is able to see,</w:t>
      </w:r>
      <w:r w:rsidR="008024A4" w:rsidRPr="00026F75">
        <w:rPr>
          <w:rFonts w:ascii="Times New Roman" w:hAnsi="Times New Roman" w:cs="Times New Roman"/>
          <w:sz w:val="24"/>
          <w:szCs w:val="24"/>
        </w:rPr>
        <w:t xml:space="preserve"> </w:t>
      </w:r>
      <w:r w:rsidR="000C366C" w:rsidRPr="00026F75">
        <w:rPr>
          <w:rFonts w:ascii="Times New Roman" w:hAnsi="Times New Roman" w:cs="Times New Roman"/>
          <w:sz w:val="24"/>
          <w:szCs w:val="24"/>
        </w:rPr>
        <w:t>react and comment on it</w:t>
      </w:r>
      <w:r w:rsidRPr="00026F75">
        <w:rPr>
          <w:rFonts w:ascii="Times New Roman" w:hAnsi="Times New Roman" w:cs="Times New Roman"/>
          <w:sz w:val="24"/>
          <w:szCs w:val="24"/>
        </w:rPr>
        <w:t>.</w:t>
      </w:r>
    </w:p>
    <w:p w14:paraId="38D6A486" w14:textId="5A1A17B9" w:rsidR="000353BF" w:rsidRPr="00026F75" w:rsidRDefault="000353B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482C8B" w:rsidRPr="00026F75">
        <w:rPr>
          <w:rFonts w:ascii="Times New Roman" w:hAnsi="Times New Roman" w:cs="Times New Roman"/>
          <w:sz w:val="24"/>
          <w:szCs w:val="24"/>
        </w:rPr>
        <w:t xml:space="preserve">Show error if the description field </w:t>
      </w:r>
      <w:r w:rsidR="00DA5E97" w:rsidRPr="00026F75">
        <w:rPr>
          <w:rFonts w:ascii="Times New Roman" w:hAnsi="Times New Roman" w:cs="Times New Roman"/>
          <w:sz w:val="24"/>
          <w:szCs w:val="24"/>
        </w:rPr>
        <w:t xml:space="preserve">is leaved empty or any invalid input </w:t>
      </w:r>
      <w:r w:rsidR="008024A4" w:rsidRPr="00026F75">
        <w:rPr>
          <w:rFonts w:ascii="Times New Roman" w:hAnsi="Times New Roman" w:cs="Times New Roman"/>
          <w:sz w:val="24"/>
          <w:szCs w:val="24"/>
        </w:rPr>
        <w:t>is entered</w:t>
      </w:r>
      <w:r w:rsidRPr="00026F75">
        <w:rPr>
          <w:rFonts w:ascii="Times New Roman" w:hAnsi="Times New Roman" w:cs="Times New Roman"/>
          <w:sz w:val="24"/>
          <w:szCs w:val="24"/>
        </w:rPr>
        <w:t>.</w:t>
      </w:r>
    </w:p>
    <w:p w14:paraId="70F06018" w14:textId="77777777" w:rsidR="000353BF" w:rsidRPr="00026F75" w:rsidRDefault="000353BF" w:rsidP="007A37D8">
      <w:pPr>
        <w:pStyle w:val="ListParagraph"/>
        <w:jc w:val="both"/>
        <w:rPr>
          <w:rFonts w:ascii="Times New Roman" w:hAnsi="Times New Roman" w:cs="Times New Roman"/>
          <w:sz w:val="24"/>
          <w:szCs w:val="24"/>
        </w:rPr>
      </w:pPr>
    </w:p>
    <w:p w14:paraId="3F73F0E0" w14:textId="3DBB6186" w:rsidR="008024A4" w:rsidRPr="00026F75" w:rsidRDefault="008024A4"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View Post/Blogs</w:t>
      </w:r>
    </w:p>
    <w:p w14:paraId="5DECA81A" w14:textId="727CE68D" w:rsidR="008024A4" w:rsidRPr="00026F75" w:rsidRDefault="008024A4"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user </w:t>
      </w:r>
      <w:r w:rsidR="0060554E" w:rsidRPr="00026F75">
        <w:rPr>
          <w:rFonts w:ascii="Times New Roman" w:hAnsi="Times New Roman" w:cs="Times New Roman"/>
          <w:sz w:val="24"/>
          <w:szCs w:val="24"/>
        </w:rPr>
        <w:t xml:space="preserve">can able to see </w:t>
      </w:r>
      <w:r w:rsidR="00083D20" w:rsidRPr="00026F75">
        <w:rPr>
          <w:rFonts w:ascii="Times New Roman" w:hAnsi="Times New Roman" w:cs="Times New Roman"/>
          <w:sz w:val="24"/>
          <w:szCs w:val="24"/>
        </w:rPr>
        <w:t>view post/blogs.</w:t>
      </w:r>
    </w:p>
    <w:p w14:paraId="5AF9C868" w14:textId="6E6A4FCE" w:rsidR="008024A4" w:rsidRPr="00026F75" w:rsidRDefault="008024A4"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083D20" w:rsidRPr="00026F75">
        <w:rPr>
          <w:rFonts w:ascii="Times New Roman" w:hAnsi="Times New Roman" w:cs="Times New Roman"/>
          <w:sz w:val="24"/>
          <w:szCs w:val="24"/>
        </w:rPr>
        <w:t>user</w:t>
      </w:r>
      <w:r w:rsidR="00CF5667" w:rsidRPr="00026F75">
        <w:rPr>
          <w:rFonts w:ascii="Times New Roman" w:hAnsi="Times New Roman" w:cs="Times New Roman"/>
          <w:sz w:val="24"/>
          <w:szCs w:val="24"/>
        </w:rPr>
        <w:t xml:space="preserve"> can view post/blogs</w:t>
      </w:r>
      <w:r w:rsidRPr="00026F75">
        <w:rPr>
          <w:rFonts w:ascii="Times New Roman" w:hAnsi="Times New Roman" w:cs="Times New Roman"/>
          <w:sz w:val="24"/>
          <w:szCs w:val="24"/>
        </w:rPr>
        <w:t>.</w:t>
      </w:r>
    </w:p>
    <w:p w14:paraId="3B8A2B41" w14:textId="6FF31021" w:rsidR="008024A4" w:rsidRPr="00026F75" w:rsidRDefault="008024A4"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CF5667" w:rsidRPr="00026F75">
        <w:rPr>
          <w:rFonts w:ascii="Times New Roman" w:hAnsi="Times New Roman" w:cs="Times New Roman"/>
          <w:sz w:val="24"/>
          <w:szCs w:val="24"/>
        </w:rPr>
        <w:t>User</w:t>
      </w:r>
    </w:p>
    <w:p w14:paraId="3EAA1E8D" w14:textId="2D106F54" w:rsidR="008024A4" w:rsidRPr="00026F75" w:rsidRDefault="008024A4"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r w:rsidR="00011491" w:rsidRPr="00026F75">
        <w:rPr>
          <w:rFonts w:ascii="Times New Roman" w:hAnsi="Times New Roman" w:cs="Times New Roman"/>
          <w:sz w:val="24"/>
          <w:szCs w:val="24"/>
        </w:rPr>
        <w:t xml:space="preserve"> and system must have some posts.</w:t>
      </w:r>
    </w:p>
    <w:p w14:paraId="1F62DB12" w14:textId="1FB07BAC" w:rsidR="008024A4" w:rsidRPr="00026F75" w:rsidRDefault="008024A4"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User </w:t>
      </w:r>
      <w:r w:rsidR="0004734F" w:rsidRPr="00026F75">
        <w:rPr>
          <w:rFonts w:ascii="Times New Roman" w:hAnsi="Times New Roman" w:cs="Times New Roman"/>
          <w:sz w:val="24"/>
          <w:szCs w:val="24"/>
        </w:rPr>
        <w:t>is able to react and comment on the post.</w:t>
      </w:r>
    </w:p>
    <w:p w14:paraId="2E7AFED5" w14:textId="5130B5A1" w:rsidR="008024A4" w:rsidRPr="00026F75" w:rsidRDefault="008024A4"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04734F" w:rsidRPr="00026F75">
        <w:rPr>
          <w:rFonts w:ascii="Times New Roman" w:hAnsi="Times New Roman" w:cs="Times New Roman"/>
          <w:sz w:val="24"/>
          <w:szCs w:val="24"/>
        </w:rPr>
        <w:t>Show</w:t>
      </w:r>
      <w:r w:rsidR="00205ACD" w:rsidRPr="00026F75">
        <w:rPr>
          <w:rFonts w:ascii="Times New Roman" w:hAnsi="Times New Roman" w:cs="Times New Roman"/>
          <w:sz w:val="24"/>
          <w:szCs w:val="24"/>
        </w:rPr>
        <w:t xml:space="preserve">s message no post if nothing </w:t>
      </w:r>
      <w:r w:rsidR="00F160ED" w:rsidRPr="00026F75">
        <w:rPr>
          <w:rFonts w:ascii="Times New Roman" w:hAnsi="Times New Roman" w:cs="Times New Roman"/>
          <w:sz w:val="24"/>
          <w:szCs w:val="24"/>
        </w:rPr>
        <w:t>is available.</w:t>
      </w:r>
    </w:p>
    <w:p w14:paraId="34D0F3B2" w14:textId="77777777" w:rsidR="00F160ED" w:rsidRPr="00026F75" w:rsidRDefault="00F160ED" w:rsidP="007A37D8">
      <w:pPr>
        <w:pStyle w:val="ListParagraph"/>
        <w:jc w:val="both"/>
        <w:rPr>
          <w:rFonts w:ascii="Times New Roman" w:hAnsi="Times New Roman" w:cs="Times New Roman"/>
          <w:sz w:val="24"/>
          <w:szCs w:val="24"/>
        </w:rPr>
      </w:pPr>
    </w:p>
    <w:p w14:paraId="26B6C13E" w14:textId="3B4E2E5F" w:rsidR="00F160ED" w:rsidRPr="00026F75" w:rsidRDefault="00F160ED"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Search</w:t>
      </w:r>
    </w:p>
    <w:p w14:paraId="4C20203E" w14:textId="042F9F41" w:rsidR="00F160ED" w:rsidRPr="00026F75" w:rsidRDefault="00F160E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t>
      </w:r>
      <w:r w:rsidR="00684D4C" w:rsidRPr="00026F75">
        <w:rPr>
          <w:rFonts w:ascii="Times New Roman" w:hAnsi="Times New Roman" w:cs="Times New Roman"/>
          <w:sz w:val="24"/>
          <w:szCs w:val="24"/>
        </w:rPr>
        <w:t xml:space="preserve">can simply type the title of the post </w:t>
      </w:r>
      <w:r w:rsidR="00A25D37" w:rsidRPr="00026F75">
        <w:rPr>
          <w:rFonts w:ascii="Times New Roman" w:hAnsi="Times New Roman" w:cs="Times New Roman"/>
          <w:sz w:val="24"/>
          <w:szCs w:val="24"/>
        </w:rPr>
        <w:t>in the search box and result o</w:t>
      </w:r>
      <w:r w:rsidR="00E20FDF" w:rsidRPr="00026F75">
        <w:rPr>
          <w:rFonts w:ascii="Times New Roman" w:hAnsi="Times New Roman" w:cs="Times New Roman"/>
          <w:sz w:val="24"/>
          <w:szCs w:val="24"/>
        </w:rPr>
        <w:t xml:space="preserve">f post with that </w:t>
      </w:r>
      <w:r w:rsidR="006D7F4A" w:rsidRPr="00026F75">
        <w:rPr>
          <w:rFonts w:ascii="Times New Roman" w:hAnsi="Times New Roman" w:cs="Times New Roman"/>
          <w:sz w:val="24"/>
          <w:szCs w:val="24"/>
        </w:rPr>
        <w:t>title is displayed.</w:t>
      </w:r>
    </w:p>
    <w:p w14:paraId="0781D79F" w14:textId="3938B791" w:rsidR="00F160ED" w:rsidRPr="00026F75" w:rsidRDefault="00F160E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6D7F4A" w:rsidRPr="00026F75">
        <w:rPr>
          <w:rFonts w:ascii="Times New Roman" w:hAnsi="Times New Roman" w:cs="Times New Roman"/>
          <w:sz w:val="24"/>
          <w:szCs w:val="24"/>
        </w:rPr>
        <w:t xml:space="preserve">User search </w:t>
      </w:r>
      <w:r w:rsidR="00CF49B4" w:rsidRPr="00026F75">
        <w:rPr>
          <w:rFonts w:ascii="Times New Roman" w:hAnsi="Times New Roman" w:cs="Times New Roman"/>
          <w:sz w:val="24"/>
          <w:szCs w:val="24"/>
        </w:rPr>
        <w:t>the post and post displayed.</w:t>
      </w:r>
    </w:p>
    <w:p w14:paraId="1B39B439" w14:textId="72D2FF26" w:rsidR="00F160ED" w:rsidRPr="00026F75" w:rsidRDefault="00F160E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CF49B4" w:rsidRPr="00026F75">
        <w:rPr>
          <w:rFonts w:ascii="Times New Roman" w:hAnsi="Times New Roman" w:cs="Times New Roman"/>
          <w:sz w:val="24"/>
          <w:szCs w:val="24"/>
        </w:rPr>
        <w:t>User.</w:t>
      </w:r>
    </w:p>
    <w:p w14:paraId="0FC3B0CC" w14:textId="7D3FB5E3" w:rsidR="00F160ED" w:rsidRPr="00026F75" w:rsidRDefault="00F160E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logged In</w:t>
      </w:r>
      <w:r w:rsidR="00AC3F58" w:rsidRPr="00026F75">
        <w:rPr>
          <w:rFonts w:ascii="Times New Roman" w:hAnsi="Times New Roman" w:cs="Times New Roman"/>
          <w:sz w:val="24"/>
          <w:szCs w:val="24"/>
        </w:rPr>
        <w:t xml:space="preserve"> and have some posts with searched title</w:t>
      </w:r>
      <w:r w:rsidRPr="00026F75">
        <w:rPr>
          <w:rFonts w:ascii="Times New Roman" w:hAnsi="Times New Roman" w:cs="Times New Roman"/>
          <w:sz w:val="24"/>
          <w:szCs w:val="24"/>
        </w:rPr>
        <w:t>.</w:t>
      </w:r>
    </w:p>
    <w:p w14:paraId="61623D87" w14:textId="64C4ECE5" w:rsidR="00F160ED" w:rsidRPr="00026F75" w:rsidRDefault="00F160E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AC3F58" w:rsidRPr="00026F75">
        <w:rPr>
          <w:rFonts w:ascii="Times New Roman" w:hAnsi="Times New Roman" w:cs="Times New Roman"/>
          <w:sz w:val="24"/>
          <w:szCs w:val="24"/>
        </w:rPr>
        <w:t>Display</w:t>
      </w:r>
      <w:r w:rsidR="00623E97" w:rsidRPr="00026F75">
        <w:rPr>
          <w:rFonts w:ascii="Times New Roman" w:hAnsi="Times New Roman" w:cs="Times New Roman"/>
          <w:sz w:val="24"/>
          <w:szCs w:val="24"/>
        </w:rPr>
        <w:t>ing post having searched title</w:t>
      </w:r>
      <w:r w:rsidRPr="00026F75">
        <w:rPr>
          <w:rFonts w:ascii="Times New Roman" w:hAnsi="Times New Roman" w:cs="Times New Roman"/>
          <w:sz w:val="24"/>
          <w:szCs w:val="24"/>
        </w:rPr>
        <w:t>.</w:t>
      </w:r>
    </w:p>
    <w:p w14:paraId="10DF3F75" w14:textId="5EED6464" w:rsidR="00F160ED" w:rsidRPr="00026F75" w:rsidRDefault="00F160ED"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775D69" w:rsidRPr="00026F75">
        <w:rPr>
          <w:rFonts w:ascii="Times New Roman" w:hAnsi="Times New Roman" w:cs="Times New Roman"/>
          <w:sz w:val="24"/>
          <w:szCs w:val="24"/>
        </w:rPr>
        <w:t xml:space="preserve">Showing error of invalid input </w:t>
      </w:r>
      <w:r w:rsidR="002F4A17" w:rsidRPr="00026F75">
        <w:rPr>
          <w:rFonts w:ascii="Times New Roman" w:hAnsi="Times New Roman" w:cs="Times New Roman"/>
          <w:sz w:val="24"/>
          <w:szCs w:val="24"/>
        </w:rPr>
        <w:t>or no post having searched title.</w:t>
      </w:r>
    </w:p>
    <w:p w14:paraId="5F56F9B7" w14:textId="77777777" w:rsidR="00F160ED" w:rsidRPr="00026F75" w:rsidRDefault="00F160ED" w:rsidP="007A37D8">
      <w:pPr>
        <w:pStyle w:val="ListParagraph"/>
        <w:jc w:val="both"/>
        <w:rPr>
          <w:rFonts w:ascii="Times New Roman" w:hAnsi="Times New Roman" w:cs="Times New Roman"/>
          <w:sz w:val="24"/>
          <w:szCs w:val="24"/>
        </w:rPr>
      </w:pPr>
    </w:p>
    <w:p w14:paraId="54313C86" w14:textId="2FF40F58" w:rsidR="002F4A17" w:rsidRPr="00026F75" w:rsidRDefault="002F4A17"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Follow/Connection</w:t>
      </w:r>
    </w:p>
    <w:p w14:paraId="7FEBC59B" w14:textId="11E1D049" w:rsidR="002F4A17" w:rsidRPr="00026F75" w:rsidRDefault="002F4A17"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003346" w:rsidRPr="00026F75">
        <w:rPr>
          <w:rFonts w:ascii="Times New Roman" w:hAnsi="Times New Roman" w:cs="Times New Roman"/>
          <w:sz w:val="24"/>
          <w:szCs w:val="24"/>
        </w:rPr>
        <w:t>the user can able to follow the other user so the post and blogs po</w:t>
      </w:r>
      <w:r w:rsidR="00C57D80" w:rsidRPr="00026F75">
        <w:rPr>
          <w:rFonts w:ascii="Times New Roman" w:hAnsi="Times New Roman" w:cs="Times New Roman"/>
          <w:sz w:val="24"/>
          <w:szCs w:val="24"/>
        </w:rPr>
        <w:t>s</w:t>
      </w:r>
      <w:r w:rsidR="00003346" w:rsidRPr="00026F75">
        <w:rPr>
          <w:rFonts w:ascii="Times New Roman" w:hAnsi="Times New Roman" w:cs="Times New Roman"/>
          <w:sz w:val="24"/>
          <w:szCs w:val="24"/>
        </w:rPr>
        <w:t>ted by</w:t>
      </w:r>
      <w:r w:rsidR="00C57D80" w:rsidRPr="00026F75">
        <w:rPr>
          <w:rFonts w:ascii="Times New Roman" w:hAnsi="Times New Roman" w:cs="Times New Roman"/>
          <w:sz w:val="24"/>
          <w:szCs w:val="24"/>
        </w:rPr>
        <w:t xml:space="preserve"> </w:t>
      </w:r>
      <w:r w:rsidR="00003346" w:rsidRPr="00026F75">
        <w:rPr>
          <w:rFonts w:ascii="Times New Roman" w:hAnsi="Times New Roman" w:cs="Times New Roman"/>
          <w:sz w:val="24"/>
          <w:szCs w:val="24"/>
        </w:rPr>
        <w:t xml:space="preserve">that user </w:t>
      </w:r>
      <w:r w:rsidR="00C57D80" w:rsidRPr="00026F75">
        <w:rPr>
          <w:rFonts w:ascii="Times New Roman" w:hAnsi="Times New Roman" w:cs="Times New Roman"/>
          <w:sz w:val="24"/>
          <w:szCs w:val="24"/>
        </w:rPr>
        <w:t>is shown at the home page</w:t>
      </w:r>
    </w:p>
    <w:p w14:paraId="1308BEDA" w14:textId="69C104EA" w:rsidR="002F4A17" w:rsidRPr="00026F75" w:rsidRDefault="002F4A17"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F71F20" w:rsidRPr="00026F75">
        <w:rPr>
          <w:rFonts w:ascii="Times New Roman" w:hAnsi="Times New Roman" w:cs="Times New Roman"/>
          <w:sz w:val="24"/>
          <w:szCs w:val="24"/>
        </w:rPr>
        <w:t>User can follow other users</w:t>
      </w:r>
    </w:p>
    <w:p w14:paraId="518E6844" w14:textId="7D601ACD" w:rsidR="002F4A17" w:rsidRPr="00026F75" w:rsidRDefault="002F4A17"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5D7402" w:rsidRPr="00026F75">
        <w:rPr>
          <w:rFonts w:ascii="Times New Roman" w:hAnsi="Times New Roman" w:cs="Times New Roman"/>
          <w:sz w:val="24"/>
          <w:szCs w:val="24"/>
        </w:rPr>
        <w:t>User</w:t>
      </w:r>
    </w:p>
    <w:p w14:paraId="5F42E5F2" w14:textId="7A0EEB47" w:rsidR="002F4A17" w:rsidRPr="00026F75" w:rsidRDefault="002F4A17"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w:t>
      </w:r>
      <w:r w:rsidR="005D7402" w:rsidRPr="00026F75">
        <w:rPr>
          <w:rFonts w:ascii="Times New Roman" w:hAnsi="Times New Roman" w:cs="Times New Roman"/>
          <w:sz w:val="24"/>
          <w:szCs w:val="24"/>
        </w:rPr>
        <w:t xml:space="preserve">need to logged In and system </w:t>
      </w:r>
      <w:r w:rsidR="00D336D8" w:rsidRPr="00026F75">
        <w:rPr>
          <w:rFonts w:ascii="Times New Roman" w:hAnsi="Times New Roman" w:cs="Times New Roman"/>
          <w:sz w:val="24"/>
          <w:szCs w:val="24"/>
        </w:rPr>
        <w:t>have other users</w:t>
      </w:r>
      <w:r w:rsidR="008173D9" w:rsidRPr="00026F75">
        <w:rPr>
          <w:rFonts w:ascii="Times New Roman" w:hAnsi="Times New Roman" w:cs="Times New Roman"/>
          <w:sz w:val="24"/>
          <w:szCs w:val="24"/>
        </w:rPr>
        <w:t>.</w:t>
      </w:r>
    </w:p>
    <w:p w14:paraId="247C6EAD" w14:textId="3D89B894" w:rsidR="002F4A17" w:rsidRPr="00026F75" w:rsidRDefault="002F4A17"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8173D9" w:rsidRPr="00026F75">
        <w:rPr>
          <w:rFonts w:ascii="Times New Roman" w:hAnsi="Times New Roman" w:cs="Times New Roman"/>
          <w:sz w:val="24"/>
          <w:szCs w:val="24"/>
        </w:rPr>
        <w:t xml:space="preserve">User is able to see </w:t>
      </w:r>
      <w:r w:rsidR="00682995" w:rsidRPr="00026F75">
        <w:rPr>
          <w:rFonts w:ascii="Times New Roman" w:hAnsi="Times New Roman" w:cs="Times New Roman"/>
          <w:sz w:val="24"/>
          <w:szCs w:val="24"/>
        </w:rPr>
        <w:t>followed user post at home screen.</w:t>
      </w:r>
    </w:p>
    <w:p w14:paraId="54AE9CB1" w14:textId="013AE133" w:rsidR="002F4A17" w:rsidRPr="00026F75" w:rsidRDefault="002F4A17"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server </w:t>
      </w:r>
      <w:r w:rsidR="00682995" w:rsidRPr="00026F75">
        <w:rPr>
          <w:rFonts w:ascii="Times New Roman" w:hAnsi="Times New Roman" w:cs="Times New Roman"/>
          <w:sz w:val="24"/>
          <w:szCs w:val="24"/>
        </w:rPr>
        <w:t>error.</w:t>
      </w:r>
    </w:p>
    <w:p w14:paraId="43154D57" w14:textId="77777777" w:rsidR="00682995" w:rsidRPr="00026F75" w:rsidRDefault="00682995" w:rsidP="007A37D8">
      <w:pPr>
        <w:pStyle w:val="ListParagraph"/>
        <w:jc w:val="both"/>
        <w:rPr>
          <w:rFonts w:ascii="Times New Roman" w:hAnsi="Times New Roman" w:cs="Times New Roman"/>
          <w:sz w:val="24"/>
          <w:szCs w:val="24"/>
        </w:rPr>
      </w:pPr>
    </w:p>
    <w:p w14:paraId="2A280FDB" w14:textId="2926AE99" w:rsidR="00682995" w:rsidRPr="00026F75" w:rsidRDefault="00682995"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Messaging</w:t>
      </w:r>
    </w:p>
    <w:p w14:paraId="5DF509A4" w14:textId="67A2A88B" w:rsidR="00682995" w:rsidRPr="00026F75" w:rsidRDefault="00682995"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The user will able to communicate</w:t>
      </w:r>
      <w:r w:rsidR="000037A7" w:rsidRPr="00026F75">
        <w:rPr>
          <w:rFonts w:ascii="Times New Roman" w:hAnsi="Times New Roman" w:cs="Times New Roman"/>
          <w:sz w:val="24"/>
          <w:szCs w:val="24"/>
        </w:rPr>
        <w:t xml:space="preserve"> to each other by sending and </w:t>
      </w:r>
      <w:r w:rsidR="008A2A3F" w:rsidRPr="00026F75">
        <w:rPr>
          <w:rFonts w:ascii="Times New Roman" w:hAnsi="Times New Roman" w:cs="Times New Roman"/>
          <w:sz w:val="24"/>
          <w:szCs w:val="24"/>
        </w:rPr>
        <w:t>receiving message</w:t>
      </w:r>
      <w:r w:rsidRPr="00026F75">
        <w:rPr>
          <w:rFonts w:ascii="Times New Roman" w:hAnsi="Times New Roman" w:cs="Times New Roman"/>
          <w:sz w:val="24"/>
          <w:szCs w:val="24"/>
        </w:rPr>
        <w:t>.</w:t>
      </w:r>
    </w:p>
    <w:p w14:paraId="1C7FC48D" w14:textId="2C71AECD" w:rsidR="00682995" w:rsidRPr="00026F75" w:rsidRDefault="00682995"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The user</w:t>
      </w:r>
      <w:r w:rsidR="00F16495" w:rsidRPr="00026F75">
        <w:rPr>
          <w:rFonts w:ascii="Times New Roman" w:hAnsi="Times New Roman" w:cs="Times New Roman"/>
          <w:sz w:val="24"/>
          <w:szCs w:val="24"/>
        </w:rPr>
        <w:t>s can communicate to each other</w:t>
      </w:r>
      <w:r w:rsidRPr="00026F75">
        <w:rPr>
          <w:rFonts w:ascii="Times New Roman" w:hAnsi="Times New Roman" w:cs="Times New Roman"/>
          <w:sz w:val="24"/>
          <w:szCs w:val="24"/>
        </w:rPr>
        <w:t>.</w:t>
      </w:r>
    </w:p>
    <w:p w14:paraId="6CA4253E" w14:textId="36AA4C01" w:rsidR="00682995" w:rsidRPr="00026F75" w:rsidRDefault="00682995"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F16495" w:rsidRPr="00026F75">
        <w:rPr>
          <w:rFonts w:ascii="Times New Roman" w:hAnsi="Times New Roman" w:cs="Times New Roman"/>
          <w:sz w:val="24"/>
          <w:szCs w:val="24"/>
        </w:rPr>
        <w:t>User</w:t>
      </w:r>
    </w:p>
    <w:p w14:paraId="7035BB6C" w14:textId="24101F3E" w:rsidR="00682995" w:rsidRPr="00026F75" w:rsidRDefault="00682995"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User must be l</w:t>
      </w:r>
      <w:r w:rsidR="0069503B" w:rsidRPr="00026F75">
        <w:rPr>
          <w:rFonts w:ascii="Times New Roman" w:hAnsi="Times New Roman" w:cs="Times New Roman"/>
          <w:sz w:val="24"/>
          <w:szCs w:val="24"/>
        </w:rPr>
        <w:t xml:space="preserve">ogged In and selected the user to send </w:t>
      </w:r>
      <w:r w:rsidR="00E80E09" w:rsidRPr="00026F75">
        <w:rPr>
          <w:rFonts w:ascii="Times New Roman" w:hAnsi="Times New Roman" w:cs="Times New Roman"/>
          <w:sz w:val="24"/>
          <w:szCs w:val="24"/>
        </w:rPr>
        <w:t>message.</w:t>
      </w:r>
    </w:p>
    <w:p w14:paraId="586420D5" w14:textId="642F3255" w:rsidR="00682995" w:rsidRPr="00026F75" w:rsidRDefault="00682995"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6077A2" w:rsidRPr="00026F75">
        <w:rPr>
          <w:rFonts w:ascii="Times New Roman" w:hAnsi="Times New Roman" w:cs="Times New Roman"/>
          <w:sz w:val="24"/>
          <w:szCs w:val="24"/>
        </w:rPr>
        <w:t>Message is sent to the other user</w:t>
      </w:r>
      <w:r w:rsidRPr="00026F75">
        <w:rPr>
          <w:rFonts w:ascii="Times New Roman" w:hAnsi="Times New Roman" w:cs="Times New Roman"/>
          <w:sz w:val="24"/>
          <w:szCs w:val="24"/>
        </w:rPr>
        <w:t>.</w:t>
      </w:r>
    </w:p>
    <w:p w14:paraId="144C7C4D" w14:textId="7DC89F9E" w:rsidR="00682995" w:rsidRPr="00026F75" w:rsidRDefault="00682995"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5E779B" w:rsidRPr="00026F75">
        <w:rPr>
          <w:rFonts w:ascii="Times New Roman" w:hAnsi="Times New Roman" w:cs="Times New Roman"/>
          <w:sz w:val="24"/>
          <w:szCs w:val="24"/>
        </w:rPr>
        <w:t xml:space="preserve">If any invalid input is entered </w:t>
      </w:r>
      <w:r w:rsidR="00CC2103" w:rsidRPr="00026F75">
        <w:rPr>
          <w:rFonts w:ascii="Times New Roman" w:hAnsi="Times New Roman" w:cs="Times New Roman"/>
          <w:sz w:val="24"/>
          <w:szCs w:val="24"/>
        </w:rPr>
        <w:t>error message is shown.</w:t>
      </w:r>
    </w:p>
    <w:p w14:paraId="50503B71" w14:textId="77777777" w:rsidR="00CC2103" w:rsidRPr="00026F75" w:rsidRDefault="00CC2103" w:rsidP="007A37D8">
      <w:pPr>
        <w:pStyle w:val="ListParagraph"/>
        <w:jc w:val="both"/>
        <w:rPr>
          <w:rFonts w:ascii="Times New Roman" w:hAnsi="Times New Roman" w:cs="Times New Roman"/>
          <w:sz w:val="24"/>
          <w:szCs w:val="24"/>
        </w:rPr>
      </w:pPr>
    </w:p>
    <w:p w14:paraId="4E59DC7C" w14:textId="6FB40456" w:rsidR="00CC2103" w:rsidRPr="00026F75" w:rsidRDefault="00CC2103"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Group Messaging</w:t>
      </w:r>
    </w:p>
    <w:p w14:paraId="686C5783" w14:textId="4D182E10" w:rsidR="00CC2103" w:rsidRPr="00026F75" w:rsidRDefault="00CC210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will able to communicate to </w:t>
      </w:r>
      <w:r w:rsidR="00961EA9" w:rsidRPr="00026F75">
        <w:rPr>
          <w:rFonts w:ascii="Times New Roman" w:hAnsi="Times New Roman" w:cs="Times New Roman"/>
          <w:sz w:val="24"/>
          <w:szCs w:val="24"/>
        </w:rPr>
        <w:t>multiple user</w:t>
      </w:r>
      <w:r w:rsidR="00F6009B" w:rsidRPr="00026F75">
        <w:rPr>
          <w:rFonts w:ascii="Times New Roman" w:hAnsi="Times New Roman" w:cs="Times New Roman"/>
          <w:sz w:val="24"/>
          <w:szCs w:val="24"/>
        </w:rPr>
        <w:t>s</w:t>
      </w:r>
      <w:r w:rsidR="00961EA9" w:rsidRPr="00026F75">
        <w:rPr>
          <w:rFonts w:ascii="Times New Roman" w:hAnsi="Times New Roman" w:cs="Times New Roman"/>
          <w:sz w:val="24"/>
          <w:szCs w:val="24"/>
        </w:rPr>
        <w:t xml:space="preserve"> in one time by sending group message</w:t>
      </w:r>
      <w:r w:rsidR="00F6009B" w:rsidRPr="00026F75">
        <w:rPr>
          <w:rFonts w:ascii="Times New Roman" w:hAnsi="Times New Roman" w:cs="Times New Roman"/>
          <w:sz w:val="24"/>
          <w:szCs w:val="24"/>
        </w:rPr>
        <w:t>.</w:t>
      </w:r>
    </w:p>
    <w:p w14:paraId="1F662DF5" w14:textId="633C6B9B" w:rsidR="00CC2103" w:rsidRPr="00026F75" w:rsidRDefault="00CC210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F6009B" w:rsidRPr="00026F75">
        <w:rPr>
          <w:rFonts w:ascii="Times New Roman" w:hAnsi="Times New Roman" w:cs="Times New Roman"/>
          <w:sz w:val="24"/>
          <w:szCs w:val="24"/>
        </w:rPr>
        <w:t>Communicate with a group</w:t>
      </w:r>
      <w:r w:rsidRPr="00026F75">
        <w:rPr>
          <w:rFonts w:ascii="Times New Roman" w:hAnsi="Times New Roman" w:cs="Times New Roman"/>
          <w:sz w:val="24"/>
          <w:szCs w:val="24"/>
        </w:rPr>
        <w:t>.</w:t>
      </w:r>
    </w:p>
    <w:p w14:paraId="2DFDE307" w14:textId="77777777" w:rsidR="00CC2103" w:rsidRPr="00026F75" w:rsidRDefault="00CC210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p>
    <w:p w14:paraId="7FFB40E8" w14:textId="72FB8514" w:rsidR="00CC2103" w:rsidRPr="00026F75" w:rsidRDefault="00CC210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must be logged In and selected the </w:t>
      </w:r>
      <w:r w:rsidR="00F6009B" w:rsidRPr="00026F75">
        <w:rPr>
          <w:rFonts w:ascii="Times New Roman" w:hAnsi="Times New Roman" w:cs="Times New Roman"/>
          <w:sz w:val="24"/>
          <w:szCs w:val="24"/>
        </w:rPr>
        <w:t>group</w:t>
      </w:r>
      <w:r w:rsidRPr="00026F75">
        <w:rPr>
          <w:rFonts w:ascii="Times New Roman" w:hAnsi="Times New Roman" w:cs="Times New Roman"/>
          <w:sz w:val="24"/>
          <w:szCs w:val="24"/>
        </w:rPr>
        <w:t xml:space="preserve"> to send message.</w:t>
      </w:r>
    </w:p>
    <w:p w14:paraId="64F5FB6A" w14:textId="0D0327BD" w:rsidR="00CC2103" w:rsidRPr="00026F75" w:rsidRDefault="00CC210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Message is sent to the other user</w:t>
      </w:r>
      <w:r w:rsidR="00F6009B" w:rsidRPr="00026F75">
        <w:rPr>
          <w:rFonts w:ascii="Times New Roman" w:hAnsi="Times New Roman" w:cs="Times New Roman"/>
          <w:sz w:val="24"/>
          <w:szCs w:val="24"/>
        </w:rPr>
        <w:t xml:space="preserve"> of group</w:t>
      </w:r>
      <w:r w:rsidRPr="00026F75">
        <w:rPr>
          <w:rFonts w:ascii="Times New Roman" w:hAnsi="Times New Roman" w:cs="Times New Roman"/>
          <w:sz w:val="24"/>
          <w:szCs w:val="24"/>
        </w:rPr>
        <w:t>.</w:t>
      </w:r>
    </w:p>
    <w:p w14:paraId="4BBB0A84" w14:textId="77777777" w:rsidR="00CC2103" w:rsidRPr="00026F75" w:rsidRDefault="00CC2103"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If any invalid input is entered error message is shown.</w:t>
      </w:r>
    </w:p>
    <w:p w14:paraId="68F002D6" w14:textId="77777777" w:rsidR="00F6009B" w:rsidRPr="00026F75" w:rsidRDefault="00F6009B" w:rsidP="007A37D8">
      <w:pPr>
        <w:pStyle w:val="ListParagraph"/>
        <w:jc w:val="both"/>
        <w:rPr>
          <w:rFonts w:ascii="Times New Roman" w:hAnsi="Times New Roman" w:cs="Times New Roman"/>
          <w:sz w:val="24"/>
          <w:szCs w:val="24"/>
        </w:rPr>
      </w:pPr>
    </w:p>
    <w:p w14:paraId="31406F3E" w14:textId="00BC167C" w:rsidR="00F6009B" w:rsidRPr="00026F75" w:rsidRDefault="00F6009B"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Chat</w:t>
      </w:r>
      <w:r w:rsidR="006761C9" w:rsidRPr="00026F75">
        <w:rPr>
          <w:rFonts w:ascii="Times New Roman" w:hAnsi="Times New Roman" w:cs="Times New Roman"/>
          <w:b/>
          <w:bCs/>
          <w:sz w:val="28"/>
          <w:szCs w:val="28"/>
        </w:rPr>
        <w:t>bot</w:t>
      </w:r>
    </w:p>
    <w:p w14:paraId="0FF87E56" w14:textId="1155C080" w:rsidR="00F6009B" w:rsidRPr="00026F75" w:rsidRDefault="00F6009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The user </w:t>
      </w:r>
      <w:r w:rsidR="006761C9" w:rsidRPr="00026F75">
        <w:rPr>
          <w:rFonts w:ascii="Times New Roman" w:hAnsi="Times New Roman" w:cs="Times New Roman"/>
          <w:sz w:val="24"/>
          <w:szCs w:val="24"/>
        </w:rPr>
        <w:t xml:space="preserve">can send the query to the chatbot </w:t>
      </w:r>
      <w:r w:rsidR="003D136F" w:rsidRPr="00026F75">
        <w:rPr>
          <w:rFonts w:ascii="Times New Roman" w:hAnsi="Times New Roman" w:cs="Times New Roman"/>
          <w:sz w:val="24"/>
          <w:szCs w:val="24"/>
        </w:rPr>
        <w:t>and in return gets the response.</w:t>
      </w:r>
    </w:p>
    <w:p w14:paraId="4B13506E" w14:textId="3011083C" w:rsidR="00F6009B" w:rsidRPr="00026F75" w:rsidRDefault="00F6009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0C4E19" w:rsidRPr="00026F75">
        <w:rPr>
          <w:rFonts w:ascii="Times New Roman" w:hAnsi="Times New Roman" w:cs="Times New Roman"/>
          <w:sz w:val="24"/>
          <w:szCs w:val="24"/>
        </w:rPr>
        <w:t xml:space="preserve">User sends query and gets </w:t>
      </w:r>
      <w:r w:rsidR="00E726C8" w:rsidRPr="00026F75">
        <w:rPr>
          <w:rFonts w:ascii="Times New Roman" w:hAnsi="Times New Roman" w:cs="Times New Roman"/>
          <w:sz w:val="24"/>
          <w:szCs w:val="24"/>
        </w:rPr>
        <w:t>response</w:t>
      </w:r>
      <w:r w:rsidRPr="00026F75">
        <w:rPr>
          <w:rFonts w:ascii="Times New Roman" w:hAnsi="Times New Roman" w:cs="Times New Roman"/>
          <w:sz w:val="24"/>
          <w:szCs w:val="24"/>
        </w:rPr>
        <w:t>.</w:t>
      </w:r>
    </w:p>
    <w:p w14:paraId="3F0165BA" w14:textId="0079E0CD" w:rsidR="00F6009B" w:rsidRPr="00026F75" w:rsidRDefault="00F6009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r w:rsidR="00E726C8" w:rsidRPr="00026F75">
        <w:rPr>
          <w:rFonts w:ascii="Times New Roman" w:hAnsi="Times New Roman" w:cs="Times New Roman"/>
          <w:sz w:val="24"/>
          <w:szCs w:val="24"/>
        </w:rPr>
        <w:t>, chat GPT.</w:t>
      </w:r>
    </w:p>
    <w:p w14:paraId="33A85B46" w14:textId="2A908636" w:rsidR="00F6009B" w:rsidRPr="00026F75" w:rsidRDefault="00F6009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D3115D" w:rsidRPr="00026F75">
        <w:rPr>
          <w:rFonts w:ascii="Times New Roman" w:hAnsi="Times New Roman" w:cs="Times New Roman"/>
          <w:sz w:val="24"/>
          <w:szCs w:val="24"/>
        </w:rPr>
        <w:t xml:space="preserve">the input field should not be empty and </w:t>
      </w:r>
      <w:r w:rsidR="00301EA3" w:rsidRPr="00026F75">
        <w:rPr>
          <w:rFonts w:ascii="Times New Roman" w:hAnsi="Times New Roman" w:cs="Times New Roman"/>
          <w:sz w:val="24"/>
          <w:szCs w:val="24"/>
        </w:rPr>
        <w:t>user must be logged In.</w:t>
      </w:r>
    </w:p>
    <w:p w14:paraId="5CC269F0" w14:textId="7B351B50" w:rsidR="00F6009B" w:rsidRPr="00026F75" w:rsidRDefault="00F6009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w:t>
      </w:r>
      <w:r w:rsidR="00D334E1" w:rsidRPr="00026F75">
        <w:rPr>
          <w:rFonts w:ascii="Times New Roman" w:hAnsi="Times New Roman" w:cs="Times New Roman"/>
          <w:sz w:val="24"/>
          <w:szCs w:val="24"/>
        </w:rPr>
        <w:t xml:space="preserve"> Response is displayed </w:t>
      </w:r>
      <w:r w:rsidR="009354EA" w:rsidRPr="00026F75">
        <w:rPr>
          <w:rFonts w:ascii="Times New Roman" w:hAnsi="Times New Roman" w:cs="Times New Roman"/>
          <w:sz w:val="24"/>
          <w:szCs w:val="24"/>
        </w:rPr>
        <w:t>based on query</w:t>
      </w:r>
      <w:r w:rsidRPr="00026F75">
        <w:rPr>
          <w:rFonts w:ascii="Times New Roman" w:hAnsi="Times New Roman" w:cs="Times New Roman"/>
          <w:sz w:val="24"/>
          <w:szCs w:val="24"/>
        </w:rPr>
        <w:t>.</w:t>
      </w:r>
    </w:p>
    <w:p w14:paraId="29671067" w14:textId="77777777" w:rsidR="00F6009B" w:rsidRPr="00026F75" w:rsidRDefault="00F6009B"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If any invalid input is entered error message is shown.</w:t>
      </w:r>
    </w:p>
    <w:p w14:paraId="0B075055" w14:textId="77777777" w:rsidR="00C74F12" w:rsidRPr="00026F75" w:rsidRDefault="00C74F12" w:rsidP="007A37D8">
      <w:pPr>
        <w:pStyle w:val="ListParagraph"/>
        <w:jc w:val="both"/>
        <w:rPr>
          <w:rFonts w:ascii="Times New Roman" w:hAnsi="Times New Roman" w:cs="Times New Roman"/>
          <w:sz w:val="24"/>
          <w:szCs w:val="24"/>
        </w:rPr>
      </w:pPr>
    </w:p>
    <w:p w14:paraId="0A7E5E14" w14:textId="313F6C06" w:rsidR="00C74F12" w:rsidRPr="00026F75" w:rsidRDefault="00BC2FA8"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 xml:space="preserve">Anonymous </w:t>
      </w:r>
      <w:r w:rsidR="00C74F12" w:rsidRPr="00026F75">
        <w:rPr>
          <w:rFonts w:ascii="Times New Roman" w:hAnsi="Times New Roman" w:cs="Times New Roman"/>
          <w:b/>
          <w:bCs/>
          <w:sz w:val="28"/>
          <w:szCs w:val="28"/>
        </w:rPr>
        <w:t>Messaging</w:t>
      </w:r>
    </w:p>
    <w:p w14:paraId="2CEBDF30" w14:textId="66731638" w:rsidR="00C74F12" w:rsidRPr="00026F75" w:rsidRDefault="00C74F1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BC2FA8" w:rsidRPr="00026F75">
        <w:rPr>
          <w:rFonts w:ascii="Times New Roman" w:hAnsi="Times New Roman" w:cs="Times New Roman"/>
          <w:sz w:val="24"/>
          <w:szCs w:val="24"/>
        </w:rPr>
        <w:t>User</w:t>
      </w:r>
      <w:r w:rsidR="00C91ABD" w:rsidRPr="00026F75">
        <w:rPr>
          <w:rFonts w:ascii="Times New Roman" w:hAnsi="Times New Roman" w:cs="Times New Roman"/>
          <w:sz w:val="24"/>
          <w:szCs w:val="24"/>
        </w:rPr>
        <w:t>s</w:t>
      </w:r>
      <w:r w:rsidR="00BC2FA8" w:rsidRPr="00026F75">
        <w:rPr>
          <w:rFonts w:ascii="Times New Roman" w:hAnsi="Times New Roman" w:cs="Times New Roman"/>
          <w:sz w:val="24"/>
          <w:szCs w:val="24"/>
        </w:rPr>
        <w:t xml:space="preserve"> can send message anonymously </w:t>
      </w:r>
      <w:r w:rsidR="00C91ABD" w:rsidRPr="00026F75">
        <w:rPr>
          <w:rFonts w:ascii="Times New Roman" w:hAnsi="Times New Roman" w:cs="Times New Roman"/>
          <w:sz w:val="24"/>
          <w:szCs w:val="24"/>
        </w:rPr>
        <w:t>and view other</w:t>
      </w:r>
      <w:r w:rsidR="00FC0B8C" w:rsidRPr="00026F75">
        <w:rPr>
          <w:rFonts w:ascii="Times New Roman" w:hAnsi="Times New Roman" w:cs="Times New Roman"/>
          <w:sz w:val="24"/>
          <w:szCs w:val="24"/>
        </w:rPr>
        <w:t>s</w:t>
      </w:r>
      <w:r w:rsidR="00C91ABD" w:rsidRPr="00026F75">
        <w:rPr>
          <w:rFonts w:ascii="Times New Roman" w:hAnsi="Times New Roman" w:cs="Times New Roman"/>
          <w:sz w:val="24"/>
          <w:szCs w:val="24"/>
        </w:rPr>
        <w:t xml:space="preserve"> anonymous message.</w:t>
      </w:r>
    </w:p>
    <w:p w14:paraId="6FDDF792" w14:textId="73F6FB94" w:rsidR="00C74F12" w:rsidRPr="00026F75" w:rsidRDefault="00C74F1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C91ABD" w:rsidRPr="00026F75">
        <w:rPr>
          <w:rFonts w:ascii="Times New Roman" w:hAnsi="Times New Roman" w:cs="Times New Roman"/>
          <w:sz w:val="24"/>
          <w:szCs w:val="24"/>
        </w:rPr>
        <w:t>Anonymous communication.</w:t>
      </w:r>
    </w:p>
    <w:p w14:paraId="316F92A7" w14:textId="77777777" w:rsidR="00C74F12" w:rsidRPr="00026F75" w:rsidRDefault="00C74F1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p>
    <w:p w14:paraId="2059D8D4" w14:textId="6CDB6EC0" w:rsidR="00C74F12" w:rsidRPr="00026F75" w:rsidRDefault="00C74F1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must be logged </w:t>
      </w:r>
      <w:r w:rsidR="00FC0B8C" w:rsidRPr="00026F75">
        <w:rPr>
          <w:rFonts w:ascii="Times New Roman" w:hAnsi="Times New Roman" w:cs="Times New Roman"/>
          <w:sz w:val="24"/>
          <w:szCs w:val="24"/>
        </w:rPr>
        <w:t>i</w:t>
      </w:r>
      <w:r w:rsidRPr="00026F75">
        <w:rPr>
          <w:rFonts w:ascii="Times New Roman" w:hAnsi="Times New Roman" w:cs="Times New Roman"/>
          <w:sz w:val="24"/>
          <w:szCs w:val="24"/>
        </w:rPr>
        <w:t xml:space="preserve">n </w:t>
      </w:r>
      <w:r w:rsidR="00053539" w:rsidRPr="00026F75">
        <w:rPr>
          <w:rFonts w:ascii="Times New Roman" w:hAnsi="Times New Roman" w:cs="Times New Roman"/>
          <w:sz w:val="24"/>
          <w:szCs w:val="24"/>
        </w:rPr>
        <w:t xml:space="preserve">so that they have </w:t>
      </w:r>
      <w:r w:rsidR="00FC6903" w:rsidRPr="00026F75">
        <w:rPr>
          <w:rFonts w:ascii="Times New Roman" w:hAnsi="Times New Roman" w:cs="Times New Roman"/>
          <w:sz w:val="24"/>
          <w:szCs w:val="24"/>
        </w:rPr>
        <w:t>an anonymous id and selected the anonymous foru</w:t>
      </w:r>
      <w:r w:rsidR="00376603" w:rsidRPr="00026F75">
        <w:rPr>
          <w:rFonts w:ascii="Times New Roman" w:hAnsi="Times New Roman" w:cs="Times New Roman"/>
          <w:sz w:val="24"/>
          <w:szCs w:val="24"/>
        </w:rPr>
        <w:t>m</w:t>
      </w:r>
      <w:r w:rsidRPr="00026F75">
        <w:rPr>
          <w:rFonts w:ascii="Times New Roman" w:hAnsi="Times New Roman" w:cs="Times New Roman"/>
          <w:sz w:val="24"/>
          <w:szCs w:val="24"/>
        </w:rPr>
        <w:t>.</w:t>
      </w:r>
    </w:p>
    <w:p w14:paraId="31DFED6C" w14:textId="6FA2EB8D" w:rsidR="00C74F12" w:rsidRPr="00026F75" w:rsidRDefault="00C74F1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Message is sent.</w:t>
      </w:r>
    </w:p>
    <w:p w14:paraId="76A408BF" w14:textId="77777777" w:rsidR="00C74F12" w:rsidRPr="00026F75" w:rsidRDefault="00C74F12"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If any invalid input is entered error message is shown.</w:t>
      </w:r>
    </w:p>
    <w:p w14:paraId="47E2F200" w14:textId="77777777" w:rsidR="002F11FF" w:rsidRPr="00026F75" w:rsidRDefault="002F11FF" w:rsidP="007A37D8">
      <w:pPr>
        <w:pStyle w:val="ListParagraph"/>
        <w:jc w:val="both"/>
        <w:rPr>
          <w:rFonts w:ascii="Times New Roman" w:hAnsi="Times New Roman" w:cs="Times New Roman"/>
          <w:sz w:val="24"/>
          <w:szCs w:val="24"/>
        </w:rPr>
      </w:pPr>
    </w:p>
    <w:p w14:paraId="3F5B2C3F" w14:textId="00C3472E" w:rsidR="002F11FF" w:rsidRPr="00026F75" w:rsidRDefault="002F11FF"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Manage info</w:t>
      </w:r>
    </w:p>
    <w:p w14:paraId="27BD5497" w14:textId="017120B7" w:rsidR="002F11FF" w:rsidRPr="00026F75" w:rsidRDefault="002F11F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User/sysadmin </w:t>
      </w:r>
      <w:r w:rsidR="00F16339" w:rsidRPr="00026F75">
        <w:rPr>
          <w:rFonts w:ascii="Times New Roman" w:hAnsi="Times New Roman" w:cs="Times New Roman"/>
          <w:sz w:val="24"/>
          <w:szCs w:val="24"/>
        </w:rPr>
        <w:t xml:space="preserve">can change the info and status </w:t>
      </w:r>
      <w:r w:rsidR="00B951B3" w:rsidRPr="00026F75">
        <w:rPr>
          <w:rFonts w:ascii="Times New Roman" w:hAnsi="Times New Roman" w:cs="Times New Roman"/>
          <w:sz w:val="24"/>
          <w:szCs w:val="24"/>
        </w:rPr>
        <w:t>of account.</w:t>
      </w:r>
    </w:p>
    <w:p w14:paraId="2562E752" w14:textId="4E6CE4A2" w:rsidR="002F11FF" w:rsidRPr="00026F75" w:rsidRDefault="002F11F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B951B3" w:rsidRPr="00026F75">
        <w:rPr>
          <w:rFonts w:ascii="Times New Roman" w:hAnsi="Times New Roman" w:cs="Times New Roman"/>
          <w:sz w:val="24"/>
          <w:szCs w:val="24"/>
        </w:rPr>
        <w:t>Used to modify the info</w:t>
      </w:r>
      <w:r w:rsidRPr="00026F75">
        <w:rPr>
          <w:rFonts w:ascii="Times New Roman" w:hAnsi="Times New Roman" w:cs="Times New Roman"/>
          <w:sz w:val="24"/>
          <w:szCs w:val="24"/>
        </w:rPr>
        <w:t>.</w:t>
      </w:r>
    </w:p>
    <w:p w14:paraId="5E50ECAF" w14:textId="027BD32C" w:rsidR="002F11FF" w:rsidRPr="00026F75" w:rsidRDefault="002F11F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User</w:t>
      </w:r>
      <w:r w:rsidR="00C00070" w:rsidRPr="00026F75">
        <w:rPr>
          <w:rFonts w:ascii="Times New Roman" w:hAnsi="Times New Roman" w:cs="Times New Roman"/>
          <w:sz w:val="24"/>
          <w:szCs w:val="24"/>
        </w:rPr>
        <w:t>, sysadmin.</w:t>
      </w:r>
    </w:p>
    <w:p w14:paraId="6194E2BE" w14:textId="53ABE5C7" w:rsidR="002F11FF" w:rsidRPr="00026F75" w:rsidRDefault="002F11F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User </w:t>
      </w:r>
      <w:r w:rsidR="00C00070" w:rsidRPr="00026F75">
        <w:rPr>
          <w:rFonts w:ascii="Times New Roman" w:hAnsi="Times New Roman" w:cs="Times New Roman"/>
          <w:sz w:val="24"/>
          <w:szCs w:val="24"/>
        </w:rPr>
        <w:t xml:space="preserve">have </w:t>
      </w:r>
      <w:r w:rsidR="00510BF6" w:rsidRPr="00026F75">
        <w:rPr>
          <w:rFonts w:ascii="Times New Roman" w:hAnsi="Times New Roman" w:cs="Times New Roman"/>
          <w:sz w:val="24"/>
          <w:szCs w:val="24"/>
        </w:rPr>
        <w:t xml:space="preserve">an active account and logged </w:t>
      </w:r>
      <w:r w:rsidR="009348F4" w:rsidRPr="00026F75">
        <w:rPr>
          <w:rFonts w:ascii="Times New Roman" w:hAnsi="Times New Roman" w:cs="Times New Roman"/>
          <w:sz w:val="24"/>
          <w:szCs w:val="24"/>
        </w:rPr>
        <w:t>in it and for admin receive</w:t>
      </w:r>
      <w:r w:rsidR="00DB5B20" w:rsidRPr="00026F75">
        <w:rPr>
          <w:rFonts w:ascii="Times New Roman" w:hAnsi="Times New Roman" w:cs="Times New Roman"/>
          <w:sz w:val="24"/>
          <w:szCs w:val="24"/>
        </w:rPr>
        <w:t xml:space="preserve">d report about that account and logged in </w:t>
      </w:r>
      <w:r w:rsidR="00B921DB" w:rsidRPr="00026F75">
        <w:rPr>
          <w:rFonts w:ascii="Times New Roman" w:hAnsi="Times New Roman" w:cs="Times New Roman"/>
          <w:sz w:val="24"/>
          <w:szCs w:val="24"/>
        </w:rPr>
        <w:t>as admin</w:t>
      </w:r>
      <w:r w:rsidRPr="00026F75">
        <w:rPr>
          <w:rFonts w:ascii="Times New Roman" w:hAnsi="Times New Roman" w:cs="Times New Roman"/>
          <w:sz w:val="24"/>
          <w:szCs w:val="24"/>
        </w:rPr>
        <w:t>.</w:t>
      </w:r>
    </w:p>
    <w:p w14:paraId="27CB85D1" w14:textId="362EF5A2" w:rsidR="002F11FF" w:rsidRPr="00026F75" w:rsidRDefault="002F11F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B921DB" w:rsidRPr="00026F75">
        <w:rPr>
          <w:rFonts w:ascii="Times New Roman" w:hAnsi="Times New Roman" w:cs="Times New Roman"/>
          <w:sz w:val="24"/>
          <w:szCs w:val="24"/>
        </w:rPr>
        <w:t>Info changed</w:t>
      </w:r>
      <w:r w:rsidRPr="00026F75">
        <w:rPr>
          <w:rFonts w:ascii="Times New Roman" w:hAnsi="Times New Roman" w:cs="Times New Roman"/>
          <w:sz w:val="24"/>
          <w:szCs w:val="24"/>
        </w:rPr>
        <w:t>.</w:t>
      </w:r>
    </w:p>
    <w:p w14:paraId="45D960E4" w14:textId="6AFB36E3" w:rsidR="002F11FF" w:rsidRPr="00026F75" w:rsidRDefault="002F11FF"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B921DB" w:rsidRPr="00026F75">
        <w:rPr>
          <w:rFonts w:ascii="Times New Roman" w:hAnsi="Times New Roman" w:cs="Times New Roman"/>
          <w:sz w:val="24"/>
          <w:szCs w:val="24"/>
        </w:rPr>
        <w:t>Invalid change</w:t>
      </w:r>
      <w:r w:rsidRPr="00026F75">
        <w:rPr>
          <w:rFonts w:ascii="Times New Roman" w:hAnsi="Times New Roman" w:cs="Times New Roman"/>
          <w:sz w:val="24"/>
          <w:szCs w:val="24"/>
        </w:rPr>
        <w:t>.</w:t>
      </w:r>
    </w:p>
    <w:p w14:paraId="578D5A89" w14:textId="77777777" w:rsidR="006966D1" w:rsidRPr="00026F75" w:rsidRDefault="006966D1" w:rsidP="007A37D8">
      <w:pPr>
        <w:pStyle w:val="ListParagraph"/>
        <w:jc w:val="both"/>
        <w:rPr>
          <w:rFonts w:ascii="Times New Roman" w:hAnsi="Times New Roman" w:cs="Times New Roman"/>
          <w:sz w:val="24"/>
          <w:szCs w:val="24"/>
        </w:rPr>
      </w:pPr>
    </w:p>
    <w:p w14:paraId="4BE0CF2E" w14:textId="01F2DACD" w:rsidR="006966D1" w:rsidRPr="00026F75" w:rsidRDefault="006966D1" w:rsidP="007A37D8">
      <w:pPr>
        <w:pStyle w:val="ListParagraph"/>
        <w:numPr>
          <w:ilvl w:val="0"/>
          <w:numId w:val="23"/>
        </w:numPr>
        <w:jc w:val="both"/>
        <w:rPr>
          <w:rFonts w:ascii="Times New Roman" w:hAnsi="Times New Roman" w:cs="Times New Roman"/>
          <w:b/>
          <w:bCs/>
          <w:sz w:val="28"/>
          <w:szCs w:val="28"/>
        </w:rPr>
      </w:pPr>
      <w:r w:rsidRPr="00026F75">
        <w:rPr>
          <w:rFonts w:ascii="Times New Roman" w:hAnsi="Times New Roman" w:cs="Times New Roman"/>
          <w:b/>
          <w:bCs/>
          <w:sz w:val="28"/>
          <w:szCs w:val="28"/>
        </w:rPr>
        <w:t>Resolve Report</w:t>
      </w:r>
    </w:p>
    <w:p w14:paraId="0A78E8A3" w14:textId="49E7C495" w:rsidR="006966D1" w:rsidRPr="00026F75" w:rsidRDefault="006966D1"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Description</w:t>
      </w:r>
      <w:r w:rsidRPr="00026F75">
        <w:rPr>
          <w:rFonts w:ascii="Times New Roman" w:hAnsi="Times New Roman" w:cs="Times New Roman"/>
          <w:sz w:val="24"/>
          <w:szCs w:val="24"/>
        </w:rPr>
        <w:t xml:space="preserve">: </w:t>
      </w:r>
      <w:r w:rsidR="005842CC" w:rsidRPr="00026F75">
        <w:rPr>
          <w:rFonts w:ascii="Times New Roman" w:hAnsi="Times New Roman" w:cs="Times New Roman"/>
          <w:sz w:val="24"/>
          <w:szCs w:val="24"/>
        </w:rPr>
        <w:t>The admin resolve</w:t>
      </w:r>
      <w:r w:rsidR="00A25F34" w:rsidRPr="00026F75">
        <w:rPr>
          <w:rFonts w:ascii="Times New Roman" w:hAnsi="Times New Roman" w:cs="Times New Roman"/>
          <w:sz w:val="24"/>
          <w:szCs w:val="24"/>
        </w:rPr>
        <w:t>s</w:t>
      </w:r>
      <w:r w:rsidR="005842CC" w:rsidRPr="00026F75">
        <w:rPr>
          <w:rFonts w:ascii="Times New Roman" w:hAnsi="Times New Roman" w:cs="Times New Roman"/>
          <w:sz w:val="24"/>
          <w:szCs w:val="24"/>
        </w:rPr>
        <w:t xml:space="preserve"> the issue made by the user and send the status </w:t>
      </w:r>
      <w:r w:rsidR="000009AF" w:rsidRPr="00026F75">
        <w:rPr>
          <w:rFonts w:ascii="Times New Roman" w:hAnsi="Times New Roman" w:cs="Times New Roman"/>
          <w:sz w:val="24"/>
          <w:szCs w:val="24"/>
        </w:rPr>
        <w:t>whether it is solved or not.</w:t>
      </w:r>
    </w:p>
    <w:p w14:paraId="5B816F48" w14:textId="14924182" w:rsidR="006966D1" w:rsidRPr="00026F75" w:rsidRDefault="006966D1"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Summary</w:t>
      </w:r>
      <w:r w:rsidRPr="00026F75">
        <w:rPr>
          <w:rFonts w:ascii="Times New Roman" w:hAnsi="Times New Roman" w:cs="Times New Roman"/>
          <w:sz w:val="24"/>
          <w:szCs w:val="24"/>
        </w:rPr>
        <w:t xml:space="preserve">:   </w:t>
      </w:r>
      <w:r w:rsidR="000009AF" w:rsidRPr="00026F75">
        <w:rPr>
          <w:rFonts w:ascii="Times New Roman" w:hAnsi="Times New Roman" w:cs="Times New Roman"/>
          <w:sz w:val="24"/>
          <w:szCs w:val="24"/>
        </w:rPr>
        <w:t xml:space="preserve">Admin </w:t>
      </w:r>
      <w:r w:rsidR="00A25F34" w:rsidRPr="00026F75">
        <w:rPr>
          <w:rFonts w:ascii="Times New Roman" w:hAnsi="Times New Roman" w:cs="Times New Roman"/>
          <w:sz w:val="24"/>
          <w:szCs w:val="24"/>
        </w:rPr>
        <w:t>resolves report and send status</w:t>
      </w:r>
      <w:r w:rsidRPr="00026F75">
        <w:rPr>
          <w:rFonts w:ascii="Times New Roman" w:hAnsi="Times New Roman" w:cs="Times New Roman"/>
          <w:sz w:val="24"/>
          <w:szCs w:val="24"/>
        </w:rPr>
        <w:t>.</w:t>
      </w:r>
    </w:p>
    <w:p w14:paraId="0F971498" w14:textId="135F0AA6" w:rsidR="006966D1" w:rsidRPr="00026F75" w:rsidRDefault="006966D1"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Actor</w:t>
      </w:r>
      <w:r w:rsidRPr="00026F75">
        <w:rPr>
          <w:rFonts w:ascii="Times New Roman" w:hAnsi="Times New Roman" w:cs="Times New Roman"/>
          <w:sz w:val="24"/>
          <w:szCs w:val="24"/>
        </w:rPr>
        <w:t xml:space="preserve">: </w:t>
      </w:r>
      <w:r w:rsidR="00A25F34" w:rsidRPr="00026F75">
        <w:rPr>
          <w:rFonts w:ascii="Times New Roman" w:hAnsi="Times New Roman" w:cs="Times New Roman"/>
          <w:sz w:val="24"/>
          <w:szCs w:val="24"/>
        </w:rPr>
        <w:t>sysadmin</w:t>
      </w:r>
    </w:p>
    <w:p w14:paraId="31FDD33A" w14:textId="01176503" w:rsidR="006966D1" w:rsidRPr="00026F75" w:rsidRDefault="006966D1"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Pre-condition</w:t>
      </w:r>
      <w:r w:rsidRPr="00026F75">
        <w:rPr>
          <w:rFonts w:ascii="Times New Roman" w:hAnsi="Times New Roman" w:cs="Times New Roman"/>
          <w:sz w:val="24"/>
          <w:szCs w:val="24"/>
        </w:rPr>
        <w:t xml:space="preserve">: </w:t>
      </w:r>
      <w:r w:rsidR="00A25F34" w:rsidRPr="00026F75">
        <w:rPr>
          <w:rFonts w:ascii="Times New Roman" w:hAnsi="Times New Roman" w:cs="Times New Roman"/>
          <w:sz w:val="24"/>
          <w:szCs w:val="24"/>
        </w:rPr>
        <w:t>Admin</w:t>
      </w:r>
      <w:r w:rsidRPr="00026F75">
        <w:rPr>
          <w:rFonts w:ascii="Times New Roman" w:hAnsi="Times New Roman" w:cs="Times New Roman"/>
          <w:sz w:val="24"/>
          <w:szCs w:val="24"/>
        </w:rPr>
        <w:t xml:space="preserve"> must be logged In and </w:t>
      </w:r>
      <w:r w:rsidR="00A25F34" w:rsidRPr="00026F75">
        <w:rPr>
          <w:rFonts w:ascii="Times New Roman" w:hAnsi="Times New Roman" w:cs="Times New Roman"/>
          <w:sz w:val="24"/>
          <w:szCs w:val="24"/>
        </w:rPr>
        <w:t>have some issues.</w:t>
      </w:r>
    </w:p>
    <w:p w14:paraId="719D20E6" w14:textId="6235F0C2" w:rsidR="006966D1" w:rsidRPr="00026F75" w:rsidRDefault="006966D1"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Post-condition</w:t>
      </w:r>
      <w:r w:rsidRPr="00026F75">
        <w:rPr>
          <w:rFonts w:ascii="Times New Roman" w:hAnsi="Times New Roman" w:cs="Times New Roman"/>
          <w:sz w:val="24"/>
          <w:szCs w:val="24"/>
        </w:rPr>
        <w:t xml:space="preserve">: </w:t>
      </w:r>
      <w:r w:rsidR="00A25F34" w:rsidRPr="00026F75">
        <w:rPr>
          <w:rFonts w:ascii="Times New Roman" w:hAnsi="Times New Roman" w:cs="Times New Roman"/>
          <w:sz w:val="24"/>
          <w:szCs w:val="24"/>
        </w:rPr>
        <w:t xml:space="preserve">The issue is solved </w:t>
      </w:r>
      <w:r w:rsidR="00FC0B8C" w:rsidRPr="00026F75">
        <w:rPr>
          <w:rFonts w:ascii="Times New Roman" w:hAnsi="Times New Roman" w:cs="Times New Roman"/>
          <w:sz w:val="24"/>
          <w:szCs w:val="24"/>
        </w:rPr>
        <w:t>of the user which is reported.</w:t>
      </w:r>
    </w:p>
    <w:p w14:paraId="340406AD" w14:textId="04024739" w:rsidR="006966D1" w:rsidRPr="00026F75" w:rsidRDefault="006966D1" w:rsidP="007A37D8">
      <w:pPr>
        <w:pStyle w:val="ListParagraph"/>
        <w:jc w:val="both"/>
        <w:rPr>
          <w:rFonts w:ascii="Times New Roman" w:hAnsi="Times New Roman" w:cs="Times New Roman"/>
          <w:sz w:val="24"/>
          <w:szCs w:val="24"/>
        </w:rPr>
      </w:pPr>
      <w:r w:rsidRPr="00026F75">
        <w:rPr>
          <w:rFonts w:ascii="Times New Roman" w:hAnsi="Times New Roman" w:cs="Times New Roman"/>
          <w:sz w:val="24"/>
          <w:szCs w:val="24"/>
          <w:u w:val="single"/>
        </w:rPr>
        <w:t>Exception</w:t>
      </w:r>
      <w:r w:rsidRPr="00026F75">
        <w:rPr>
          <w:rFonts w:ascii="Times New Roman" w:hAnsi="Times New Roman" w:cs="Times New Roman"/>
          <w:sz w:val="24"/>
          <w:szCs w:val="24"/>
        </w:rPr>
        <w:t xml:space="preserve">: </w:t>
      </w:r>
      <w:r w:rsidR="00FC0B8C" w:rsidRPr="00026F75">
        <w:rPr>
          <w:rFonts w:ascii="Times New Roman" w:hAnsi="Times New Roman" w:cs="Times New Roman"/>
          <w:sz w:val="24"/>
          <w:szCs w:val="24"/>
        </w:rPr>
        <w:t>Server out of reach</w:t>
      </w:r>
      <w:r w:rsidRPr="00026F75">
        <w:rPr>
          <w:rFonts w:ascii="Times New Roman" w:hAnsi="Times New Roman" w:cs="Times New Roman"/>
          <w:sz w:val="24"/>
          <w:szCs w:val="24"/>
        </w:rPr>
        <w:t>.</w:t>
      </w:r>
    </w:p>
    <w:p w14:paraId="2C797DEE" w14:textId="77777777" w:rsidR="006966D1" w:rsidRPr="00324A75" w:rsidRDefault="006966D1" w:rsidP="007A37D8">
      <w:pPr>
        <w:pStyle w:val="ListParagraph"/>
        <w:jc w:val="both"/>
        <w:rPr>
          <w:rFonts w:ascii="Times New Roman" w:hAnsi="Times New Roman" w:cs="Times New Roman"/>
        </w:rPr>
      </w:pPr>
    </w:p>
    <w:p w14:paraId="63AB57FB" w14:textId="77777777" w:rsidR="002F11FF" w:rsidRPr="00324A75" w:rsidRDefault="002F11FF" w:rsidP="007A37D8">
      <w:pPr>
        <w:pStyle w:val="ListParagraph"/>
        <w:jc w:val="both"/>
        <w:rPr>
          <w:rFonts w:ascii="Times New Roman" w:hAnsi="Times New Roman" w:cs="Times New Roman"/>
        </w:rPr>
      </w:pPr>
    </w:p>
    <w:p w14:paraId="794FEE85" w14:textId="77777777" w:rsidR="00C74F12" w:rsidRPr="00324A75" w:rsidRDefault="00C74F12" w:rsidP="007A37D8">
      <w:pPr>
        <w:pStyle w:val="ListParagraph"/>
        <w:jc w:val="both"/>
        <w:rPr>
          <w:rFonts w:ascii="Times New Roman" w:hAnsi="Times New Roman" w:cs="Times New Roman"/>
        </w:rPr>
      </w:pPr>
    </w:p>
    <w:p w14:paraId="307D34A8" w14:textId="7CDCCD84" w:rsidR="00CC2103" w:rsidRPr="00026F75" w:rsidRDefault="00CC2103" w:rsidP="007A37D8">
      <w:pPr>
        <w:jc w:val="both"/>
        <w:rPr>
          <w:rFonts w:ascii="Times New Roman" w:hAnsi="Times New Roman" w:cs="Times New Roman"/>
        </w:rPr>
      </w:pPr>
    </w:p>
    <w:p w14:paraId="613A2097" w14:textId="77777777" w:rsidR="001A70CC" w:rsidRDefault="001A70CC" w:rsidP="007A37D8">
      <w:pPr>
        <w:tabs>
          <w:tab w:val="left" w:pos="2028"/>
        </w:tabs>
        <w:jc w:val="both"/>
        <w:rPr>
          <w:rFonts w:ascii="Times New Roman" w:hAnsi="Times New Roman" w:cs="Times New Roman"/>
          <w:b/>
          <w:bCs/>
          <w:sz w:val="28"/>
          <w:szCs w:val="28"/>
        </w:rPr>
      </w:pPr>
    </w:p>
    <w:p w14:paraId="1AF26061" w14:textId="77777777" w:rsidR="000B58DE" w:rsidRDefault="000B58DE" w:rsidP="007A37D8">
      <w:pPr>
        <w:tabs>
          <w:tab w:val="left" w:pos="2028"/>
        </w:tabs>
        <w:jc w:val="both"/>
        <w:rPr>
          <w:rFonts w:ascii="Times New Roman" w:hAnsi="Times New Roman" w:cs="Times New Roman"/>
          <w:b/>
          <w:bCs/>
          <w:sz w:val="28"/>
          <w:szCs w:val="28"/>
        </w:rPr>
      </w:pPr>
    </w:p>
    <w:p w14:paraId="3767928F" w14:textId="77777777" w:rsidR="000B58DE" w:rsidRDefault="000B58DE" w:rsidP="007A37D8">
      <w:pPr>
        <w:tabs>
          <w:tab w:val="left" w:pos="2028"/>
        </w:tabs>
        <w:jc w:val="both"/>
        <w:rPr>
          <w:rFonts w:ascii="Times New Roman" w:hAnsi="Times New Roman" w:cs="Times New Roman"/>
          <w:b/>
          <w:bCs/>
          <w:sz w:val="28"/>
          <w:szCs w:val="28"/>
        </w:rPr>
      </w:pPr>
    </w:p>
    <w:p w14:paraId="1C6A2EA5" w14:textId="77777777" w:rsidR="0001141A" w:rsidRDefault="0001141A" w:rsidP="007A37D8">
      <w:pPr>
        <w:tabs>
          <w:tab w:val="left" w:pos="2028"/>
        </w:tabs>
        <w:jc w:val="both"/>
        <w:rPr>
          <w:rFonts w:ascii="Times New Roman" w:hAnsi="Times New Roman" w:cs="Times New Roman"/>
          <w:b/>
          <w:bCs/>
          <w:sz w:val="28"/>
          <w:szCs w:val="28"/>
        </w:rPr>
      </w:pPr>
    </w:p>
    <w:p w14:paraId="0C09681B" w14:textId="77777777" w:rsidR="0001141A" w:rsidRDefault="0001141A" w:rsidP="007A37D8">
      <w:pPr>
        <w:tabs>
          <w:tab w:val="left" w:pos="2028"/>
        </w:tabs>
        <w:jc w:val="both"/>
        <w:rPr>
          <w:rFonts w:ascii="Times New Roman" w:hAnsi="Times New Roman" w:cs="Times New Roman"/>
          <w:b/>
          <w:bCs/>
          <w:sz w:val="28"/>
          <w:szCs w:val="28"/>
        </w:rPr>
      </w:pPr>
    </w:p>
    <w:p w14:paraId="6A89637D" w14:textId="77777777" w:rsidR="0001141A" w:rsidRDefault="0001141A" w:rsidP="007A37D8">
      <w:pPr>
        <w:tabs>
          <w:tab w:val="left" w:pos="2028"/>
        </w:tabs>
        <w:jc w:val="both"/>
        <w:rPr>
          <w:rFonts w:ascii="Times New Roman" w:hAnsi="Times New Roman" w:cs="Times New Roman"/>
          <w:b/>
          <w:bCs/>
          <w:sz w:val="28"/>
          <w:szCs w:val="28"/>
        </w:rPr>
      </w:pPr>
    </w:p>
    <w:p w14:paraId="1BFE673C" w14:textId="77777777" w:rsidR="0001141A" w:rsidRDefault="0001141A" w:rsidP="007A37D8">
      <w:pPr>
        <w:tabs>
          <w:tab w:val="left" w:pos="2028"/>
        </w:tabs>
        <w:jc w:val="both"/>
        <w:rPr>
          <w:rFonts w:ascii="Times New Roman" w:hAnsi="Times New Roman" w:cs="Times New Roman"/>
          <w:b/>
          <w:bCs/>
          <w:sz w:val="28"/>
          <w:szCs w:val="28"/>
        </w:rPr>
      </w:pPr>
    </w:p>
    <w:p w14:paraId="54556992" w14:textId="77777777" w:rsidR="0001141A" w:rsidRDefault="0001141A" w:rsidP="007A37D8">
      <w:pPr>
        <w:tabs>
          <w:tab w:val="left" w:pos="2028"/>
        </w:tabs>
        <w:jc w:val="both"/>
        <w:rPr>
          <w:rFonts w:ascii="Times New Roman" w:hAnsi="Times New Roman" w:cs="Times New Roman"/>
          <w:b/>
          <w:bCs/>
          <w:sz w:val="28"/>
          <w:szCs w:val="28"/>
        </w:rPr>
      </w:pPr>
    </w:p>
    <w:p w14:paraId="3A1976A1" w14:textId="77777777" w:rsidR="0001141A" w:rsidRDefault="0001141A" w:rsidP="007A37D8">
      <w:pPr>
        <w:tabs>
          <w:tab w:val="left" w:pos="2028"/>
        </w:tabs>
        <w:jc w:val="both"/>
        <w:rPr>
          <w:rFonts w:ascii="Times New Roman" w:hAnsi="Times New Roman" w:cs="Times New Roman"/>
          <w:b/>
          <w:bCs/>
          <w:sz w:val="28"/>
          <w:szCs w:val="28"/>
        </w:rPr>
      </w:pPr>
    </w:p>
    <w:p w14:paraId="65BD82D8" w14:textId="77777777" w:rsidR="0001141A" w:rsidRDefault="0001141A" w:rsidP="007A37D8">
      <w:pPr>
        <w:tabs>
          <w:tab w:val="left" w:pos="2028"/>
        </w:tabs>
        <w:jc w:val="both"/>
        <w:rPr>
          <w:rFonts w:ascii="Times New Roman" w:hAnsi="Times New Roman" w:cs="Times New Roman"/>
          <w:b/>
          <w:bCs/>
          <w:sz w:val="28"/>
          <w:szCs w:val="28"/>
        </w:rPr>
      </w:pPr>
    </w:p>
    <w:p w14:paraId="7E18DEA3" w14:textId="77777777" w:rsidR="0001141A" w:rsidRDefault="0001141A" w:rsidP="007A37D8">
      <w:pPr>
        <w:tabs>
          <w:tab w:val="left" w:pos="2028"/>
        </w:tabs>
        <w:jc w:val="both"/>
        <w:rPr>
          <w:rFonts w:ascii="Times New Roman" w:hAnsi="Times New Roman" w:cs="Times New Roman"/>
          <w:b/>
          <w:bCs/>
          <w:sz w:val="28"/>
          <w:szCs w:val="28"/>
        </w:rPr>
      </w:pPr>
    </w:p>
    <w:p w14:paraId="056C8054" w14:textId="77777777" w:rsidR="0001141A" w:rsidRDefault="0001141A" w:rsidP="007A37D8">
      <w:pPr>
        <w:tabs>
          <w:tab w:val="left" w:pos="2028"/>
        </w:tabs>
        <w:jc w:val="both"/>
        <w:rPr>
          <w:rFonts w:ascii="Times New Roman" w:hAnsi="Times New Roman" w:cs="Times New Roman"/>
          <w:b/>
          <w:bCs/>
          <w:sz w:val="28"/>
          <w:szCs w:val="28"/>
        </w:rPr>
      </w:pPr>
    </w:p>
    <w:p w14:paraId="721965FE" w14:textId="77777777" w:rsidR="000B58DE" w:rsidRDefault="000B58DE" w:rsidP="007A37D8">
      <w:pPr>
        <w:tabs>
          <w:tab w:val="left" w:pos="2028"/>
        </w:tabs>
        <w:jc w:val="both"/>
        <w:rPr>
          <w:rFonts w:ascii="Times New Roman" w:hAnsi="Times New Roman" w:cs="Times New Roman"/>
          <w:b/>
          <w:bCs/>
          <w:sz w:val="28"/>
          <w:szCs w:val="28"/>
        </w:rPr>
      </w:pPr>
    </w:p>
    <w:p w14:paraId="0770BC67" w14:textId="6FF69189" w:rsidR="00966AF4" w:rsidRPr="00324A75" w:rsidRDefault="000871DC" w:rsidP="007A37D8">
      <w:pPr>
        <w:tabs>
          <w:tab w:val="left" w:pos="2028"/>
        </w:tabs>
        <w:jc w:val="both"/>
        <w:rPr>
          <w:rFonts w:ascii="Times New Roman" w:hAnsi="Times New Roman" w:cs="Times New Roman"/>
        </w:rPr>
      </w:pPr>
      <w:r w:rsidRPr="00B96D2D">
        <w:rPr>
          <w:rFonts w:ascii="Times New Roman" w:hAnsi="Times New Roman" w:cs="Times New Roman"/>
          <w:b/>
          <w:bCs/>
          <w:sz w:val="28"/>
          <w:szCs w:val="28"/>
        </w:rPr>
        <w:t xml:space="preserve">4.5.3. Use Case </w:t>
      </w:r>
      <w:r w:rsidR="00050477" w:rsidRPr="00B96D2D">
        <w:rPr>
          <w:rFonts w:ascii="Times New Roman" w:hAnsi="Times New Roman" w:cs="Times New Roman"/>
          <w:b/>
          <w:bCs/>
          <w:sz w:val="28"/>
          <w:szCs w:val="28"/>
        </w:rPr>
        <w:t>Scenario</w:t>
      </w:r>
    </w:p>
    <w:p w14:paraId="7810B55E" w14:textId="71E0C6ED" w:rsidR="00966AF4" w:rsidRPr="00523988" w:rsidRDefault="001A464C"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Regist</w:t>
      </w:r>
      <w:r w:rsidR="008050C6" w:rsidRPr="00523988">
        <w:rPr>
          <w:rFonts w:ascii="Times New Roman" w:hAnsi="Times New Roman" w:cs="Times New Roman"/>
          <w:b/>
          <w:bCs/>
          <w:sz w:val="28"/>
          <w:szCs w:val="28"/>
        </w:rPr>
        <w:t>ration</w:t>
      </w:r>
    </w:p>
    <w:p w14:paraId="660A18E2" w14:textId="5EBA7EED" w:rsidR="001A464C" w:rsidRPr="00324A75" w:rsidRDefault="001A464C" w:rsidP="00523988">
      <w:pPr>
        <w:pStyle w:val="ListParagraph"/>
        <w:numPr>
          <w:ilvl w:val="0"/>
          <w:numId w:val="53"/>
        </w:numPr>
        <w:tabs>
          <w:tab w:val="left" w:pos="2028"/>
        </w:tabs>
        <w:jc w:val="both"/>
        <w:rPr>
          <w:rFonts w:ascii="Times New Roman" w:hAnsi="Times New Roman" w:cs="Times New Roman"/>
        </w:rPr>
      </w:pPr>
      <w:r w:rsidRPr="00324A75">
        <w:rPr>
          <w:rFonts w:ascii="Times New Roman" w:hAnsi="Times New Roman" w:cs="Times New Roman"/>
        </w:rPr>
        <w:t xml:space="preserve">The user </w:t>
      </w:r>
      <w:r w:rsidR="009C4DF0" w:rsidRPr="00324A75">
        <w:rPr>
          <w:rFonts w:ascii="Times New Roman" w:hAnsi="Times New Roman" w:cs="Times New Roman"/>
        </w:rPr>
        <w:t>request for registration.</w:t>
      </w:r>
    </w:p>
    <w:p w14:paraId="3C9E8D5E" w14:textId="03E69F59" w:rsidR="009C4DF0" w:rsidRPr="00324A75" w:rsidRDefault="009C4DF0" w:rsidP="00523988">
      <w:pPr>
        <w:pStyle w:val="ListParagraph"/>
        <w:numPr>
          <w:ilvl w:val="0"/>
          <w:numId w:val="53"/>
        </w:numPr>
        <w:tabs>
          <w:tab w:val="left" w:pos="2028"/>
        </w:tabs>
        <w:jc w:val="both"/>
        <w:rPr>
          <w:rFonts w:ascii="Times New Roman" w:hAnsi="Times New Roman" w:cs="Times New Roman"/>
        </w:rPr>
      </w:pPr>
      <w:r w:rsidRPr="00324A75">
        <w:rPr>
          <w:rFonts w:ascii="Times New Roman" w:hAnsi="Times New Roman" w:cs="Times New Roman"/>
        </w:rPr>
        <w:t>User select the type of user.</w:t>
      </w:r>
    </w:p>
    <w:p w14:paraId="46B1C442" w14:textId="0C2CD348" w:rsidR="009C4DF0" w:rsidRPr="00324A75" w:rsidRDefault="00376622" w:rsidP="00523988">
      <w:pPr>
        <w:pStyle w:val="ListParagraph"/>
        <w:numPr>
          <w:ilvl w:val="0"/>
          <w:numId w:val="53"/>
        </w:numPr>
        <w:tabs>
          <w:tab w:val="left" w:pos="2028"/>
        </w:tabs>
        <w:jc w:val="both"/>
        <w:rPr>
          <w:rFonts w:ascii="Times New Roman" w:hAnsi="Times New Roman" w:cs="Times New Roman"/>
        </w:rPr>
      </w:pPr>
      <w:r w:rsidRPr="00324A75">
        <w:rPr>
          <w:rFonts w:ascii="Times New Roman" w:hAnsi="Times New Roman" w:cs="Times New Roman"/>
        </w:rPr>
        <w:t>The user fills the details and submit the form</w:t>
      </w:r>
    </w:p>
    <w:p w14:paraId="657E9C90" w14:textId="1859C9B7" w:rsidR="00AB0F0A" w:rsidRPr="00324A75" w:rsidRDefault="00376622" w:rsidP="00523988">
      <w:pPr>
        <w:pStyle w:val="ListParagraph"/>
        <w:numPr>
          <w:ilvl w:val="0"/>
          <w:numId w:val="53"/>
        </w:numPr>
        <w:tabs>
          <w:tab w:val="left" w:pos="2028"/>
        </w:tabs>
        <w:jc w:val="both"/>
        <w:rPr>
          <w:rFonts w:ascii="Times New Roman" w:hAnsi="Times New Roman" w:cs="Times New Roman"/>
        </w:rPr>
      </w:pPr>
      <w:r w:rsidRPr="00324A75">
        <w:rPr>
          <w:rFonts w:ascii="Times New Roman" w:hAnsi="Times New Roman" w:cs="Times New Roman"/>
        </w:rPr>
        <w:t xml:space="preserve">If detailed are correct </w:t>
      </w:r>
      <w:r w:rsidR="00E82399" w:rsidRPr="00324A75">
        <w:rPr>
          <w:rFonts w:ascii="Times New Roman" w:hAnsi="Times New Roman" w:cs="Times New Roman"/>
        </w:rPr>
        <w:t xml:space="preserve">then a confirmation mail </w:t>
      </w:r>
      <w:r w:rsidR="00BF06CD" w:rsidRPr="00324A75">
        <w:rPr>
          <w:rFonts w:ascii="Times New Roman" w:hAnsi="Times New Roman" w:cs="Times New Roman"/>
        </w:rPr>
        <w:t>is</w:t>
      </w:r>
      <w:r w:rsidR="00E82399" w:rsidRPr="00324A75">
        <w:rPr>
          <w:rFonts w:ascii="Times New Roman" w:hAnsi="Times New Roman" w:cs="Times New Roman"/>
        </w:rPr>
        <w:t xml:space="preserve"> sent to </w:t>
      </w:r>
      <w:r w:rsidR="00454394" w:rsidRPr="00324A75">
        <w:rPr>
          <w:rFonts w:ascii="Times New Roman" w:hAnsi="Times New Roman" w:cs="Times New Roman"/>
        </w:rPr>
        <w:t>the respected mail address</w:t>
      </w:r>
      <w:r w:rsidR="00AB0F0A" w:rsidRPr="00324A75">
        <w:rPr>
          <w:rFonts w:ascii="Times New Roman" w:hAnsi="Times New Roman" w:cs="Times New Roman"/>
        </w:rPr>
        <w:t>.</w:t>
      </w:r>
    </w:p>
    <w:p w14:paraId="0207F1A7" w14:textId="6DB22C64" w:rsidR="00BE0ABE" w:rsidRDefault="00AB0F0A" w:rsidP="007A37D8">
      <w:pPr>
        <w:pStyle w:val="ListParagraph"/>
        <w:numPr>
          <w:ilvl w:val="0"/>
          <w:numId w:val="53"/>
        </w:numPr>
        <w:tabs>
          <w:tab w:val="left" w:pos="2028"/>
        </w:tabs>
        <w:jc w:val="both"/>
        <w:rPr>
          <w:rFonts w:ascii="Times New Roman" w:hAnsi="Times New Roman" w:cs="Times New Roman"/>
        </w:rPr>
      </w:pPr>
      <w:r w:rsidRPr="00324A75">
        <w:rPr>
          <w:rFonts w:ascii="Times New Roman" w:hAnsi="Times New Roman" w:cs="Times New Roman"/>
        </w:rPr>
        <w:t xml:space="preserve">If any detail is incorrect error message </w:t>
      </w:r>
      <w:r w:rsidR="00BF06CD" w:rsidRPr="00324A75">
        <w:rPr>
          <w:rFonts w:ascii="Times New Roman" w:hAnsi="Times New Roman" w:cs="Times New Roman"/>
        </w:rPr>
        <w:t>is shown.</w:t>
      </w:r>
      <w:r w:rsidR="00454394" w:rsidRPr="00324A75">
        <w:rPr>
          <w:rFonts w:ascii="Times New Roman" w:hAnsi="Times New Roman" w:cs="Times New Roman"/>
        </w:rPr>
        <w:t xml:space="preserve"> </w:t>
      </w:r>
    </w:p>
    <w:p w14:paraId="19903C8A" w14:textId="77777777" w:rsidR="00DE2EE8" w:rsidRPr="00DE2EE8" w:rsidRDefault="00DE2EE8" w:rsidP="00DE2EE8">
      <w:pPr>
        <w:pStyle w:val="ListParagraph"/>
        <w:tabs>
          <w:tab w:val="left" w:pos="2028"/>
        </w:tabs>
        <w:ind w:left="1080"/>
        <w:jc w:val="both"/>
        <w:rPr>
          <w:rFonts w:ascii="Times New Roman" w:hAnsi="Times New Roman" w:cs="Times New Roman"/>
        </w:rPr>
      </w:pPr>
    </w:p>
    <w:p w14:paraId="4E31066E" w14:textId="0F9B19C5" w:rsidR="00BF06CD" w:rsidRPr="00523988" w:rsidRDefault="00BF06CD"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Login</w:t>
      </w:r>
    </w:p>
    <w:p w14:paraId="17D9D99D" w14:textId="59D9131F" w:rsidR="00BF06CD" w:rsidRPr="00523988" w:rsidRDefault="000E2CC7" w:rsidP="00523988">
      <w:pPr>
        <w:pStyle w:val="ListParagraph"/>
        <w:numPr>
          <w:ilvl w:val="0"/>
          <w:numId w:val="54"/>
        </w:numPr>
        <w:tabs>
          <w:tab w:val="left" w:pos="2028"/>
        </w:tabs>
        <w:jc w:val="both"/>
        <w:rPr>
          <w:rFonts w:ascii="Times New Roman" w:hAnsi="Times New Roman" w:cs="Times New Roman"/>
        </w:rPr>
      </w:pPr>
      <w:r w:rsidRPr="00523988">
        <w:rPr>
          <w:rFonts w:ascii="Times New Roman" w:hAnsi="Times New Roman" w:cs="Times New Roman"/>
        </w:rPr>
        <w:t xml:space="preserve">If the user is already logged in the user </w:t>
      </w:r>
      <w:r w:rsidR="00C66641" w:rsidRPr="00523988">
        <w:rPr>
          <w:rFonts w:ascii="Times New Roman" w:hAnsi="Times New Roman" w:cs="Times New Roman"/>
        </w:rPr>
        <w:t>is redirected to the home page.</w:t>
      </w:r>
    </w:p>
    <w:p w14:paraId="5FCC0F17" w14:textId="697575B4" w:rsidR="005E1AD5" w:rsidRPr="00523988" w:rsidRDefault="00F239F8" w:rsidP="00523988">
      <w:pPr>
        <w:pStyle w:val="ListParagraph"/>
        <w:numPr>
          <w:ilvl w:val="0"/>
          <w:numId w:val="54"/>
        </w:numPr>
        <w:tabs>
          <w:tab w:val="left" w:pos="2028"/>
        </w:tabs>
        <w:jc w:val="both"/>
        <w:rPr>
          <w:rFonts w:ascii="Times New Roman" w:hAnsi="Times New Roman" w:cs="Times New Roman"/>
        </w:rPr>
      </w:pPr>
      <w:r w:rsidRPr="00523988">
        <w:rPr>
          <w:rFonts w:ascii="Times New Roman" w:hAnsi="Times New Roman" w:cs="Times New Roman"/>
        </w:rPr>
        <w:t>The user</w:t>
      </w:r>
      <w:r w:rsidR="0085087C" w:rsidRPr="00523988">
        <w:rPr>
          <w:rFonts w:ascii="Times New Roman" w:hAnsi="Times New Roman" w:cs="Times New Roman"/>
        </w:rPr>
        <w:t xml:space="preserve"> input the credentials.</w:t>
      </w:r>
    </w:p>
    <w:p w14:paraId="31E0A873" w14:textId="0AA567F2" w:rsidR="0085087C" w:rsidRPr="00523988" w:rsidRDefault="0085087C" w:rsidP="00523988">
      <w:pPr>
        <w:pStyle w:val="ListParagraph"/>
        <w:numPr>
          <w:ilvl w:val="0"/>
          <w:numId w:val="54"/>
        </w:numPr>
        <w:tabs>
          <w:tab w:val="left" w:pos="2028"/>
        </w:tabs>
        <w:jc w:val="both"/>
        <w:rPr>
          <w:rFonts w:ascii="Times New Roman" w:hAnsi="Times New Roman" w:cs="Times New Roman"/>
        </w:rPr>
      </w:pPr>
      <w:r w:rsidRPr="00523988">
        <w:rPr>
          <w:rFonts w:ascii="Times New Roman" w:hAnsi="Times New Roman" w:cs="Times New Roman"/>
        </w:rPr>
        <w:t xml:space="preserve">If the credentials are valid </w:t>
      </w:r>
      <w:r w:rsidR="00A56B50" w:rsidRPr="00523988">
        <w:rPr>
          <w:rFonts w:ascii="Times New Roman" w:hAnsi="Times New Roman" w:cs="Times New Roman"/>
        </w:rPr>
        <w:t>then the user is redirected to the home page.</w:t>
      </w:r>
    </w:p>
    <w:p w14:paraId="1B89D3B7" w14:textId="12A18E3A" w:rsidR="004C478D" w:rsidRDefault="00A56B50" w:rsidP="007A37D8">
      <w:pPr>
        <w:pStyle w:val="ListParagraph"/>
        <w:numPr>
          <w:ilvl w:val="0"/>
          <w:numId w:val="54"/>
        </w:numPr>
        <w:tabs>
          <w:tab w:val="left" w:pos="2028"/>
        </w:tabs>
        <w:jc w:val="both"/>
        <w:rPr>
          <w:rFonts w:ascii="Times New Roman" w:hAnsi="Times New Roman" w:cs="Times New Roman"/>
        </w:rPr>
      </w:pPr>
      <w:r w:rsidRPr="00523988">
        <w:rPr>
          <w:rFonts w:ascii="Times New Roman" w:hAnsi="Times New Roman" w:cs="Times New Roman"/>
        </w:rPr>
        <w:t>If crede</w:t>
      </w:r>
      <w:r w:rsidR="00C65533" w:rsidRPr="00523988">
        <w:rPr>
          <w:rFonts w:ascii="Times New Roman" w:hAnsi="Times New Roman" w:cs="Times New Roman"/>
        </w:rPr>
        <w:t>ntials are incorrect the error message is displayed.</w:t>
      </w:r>
    </w:p>
    <w:p w14:paraId="79FFE0EA" w14:textId="77777777" w:rsidR="00DE2EE8" w:rsidRPr="00DE2EE8" w:rsidRDefault="00DE2EE8" w:rsidP="00DE2EE8">
      <w:pPr>
        <w:pStyle w:val="ListParagraph"/>
        <w:tabs>
          <w:tab w:val="left" w:pos="2028"/>
        </w:tabs>
        <w:ind w:left="1080"/>
        <w:jc w:val="both"/>
        <w:rPr>
          <w:rFonts w:ascii="Times New Roman" w:hAnsi="Times New Roman" w:cs="Times New Roman"/>
        </w:rPr>
      </w:pPr>
    </w:p>
    <w:p w14:paraId="5D8EFCC4" w14:textId="3FFC6A9B" w:rsidR="004C478D" w:rsidRPr="00523988" w:rsidRDefault="004C478D"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Mes</w:t>
      </w:r>
      <w:r w:rsidR="001F07BE" w:rsidRPr="00523988">
        <w:rPr>
          <w:rFonts w:ascii="Times New Roman" w:hAnsi="Times New Roman" w:cs="Times New Roman"/>
          <w:b/>
          <w:bCs/>
          <w:sz w:val="28"/>
          <w:szCs w:val="28"/>
        </w:rPr>
        <w:t>s</w:t>
      </w:r>
      <w:r w:rsidR="000110EA" w:rsidRPr="00523988">
        <w:rPr>
          <w:rFonts w:ascii="Times New Roman" w:hAnsi="Times New Roman" w:cs="Times New Roman"/>
          <w:b/>
          <w:bCs/>
          <w:sz w:val="28"/>
          <w:szCs w:val="28"/>
        </w:rPr>
        <w:t>aging</w:t>
      </w:r>
    </w:p>
    <w:p w14:paraId="0165CCA9" w14:textId="628F28C2" w:rsidR="001F07BE" w:rsidRPr="00324A75" w:rsidRDefault="001F07BE" w:rsidP="00523988">
      <w:pPr>
        <w:pStyle w:val="ListParagraph"/>
        <w:numPr>
          <w:ilvl w:val="0"/>
          <w:numId w:val="55"/>
        </w:numPr>
        <w:tabs>
          <w:tab w:val="left" w:pos="2028"/>
        </w:tabs>
        <w:ind w:left="1080"/>
        <w:jc w:val="both"/>
        <w:rPr>
          <w:rFonts w:ascii="Times New Roman" w:hAnsi="Times New Roman" w:cs="Times New Roman"/>
        </w:rPr>
      </w:pPr>
      <w:r w:rsidRPr="00324A75">
        <w:rPr>
          <w:rFonts w:ascii="Times New Roman" w:hAnsi="Times New Roman" w:cs="Times New Roman"/>
        </w:rPr>
        <w:t xml:space="preserve">When the user sends the </w:t>
      </w:r>
      <w:r w:rsidR="00FD51B9" w:rsidRPr="00324A75">
        <w:rPr>
          <w:rFonts w:ascii="Times New Roman" w:hAnsi="Times New Roman" w:cs="Times New Roman"/>
        </w:rPr>
        <w:t xml:space="preserve">message to the other user </w:t>
      </w:r>
      <w:r w:rsidR="003120D7" w:rsidRPr="00324A75">
        <w:rPr>
          <w:rFonts w:ascii="Times New Roman" w:hAnsi="Times New Roman" w:cs="Times New Roman"/>
        </w:rPr>
        <w:t xml:space="preserve">the message is stored </w:t>
      </w:r>
      <w:r w:rsidR="00AA04A3" w:rsidRPr="00324A75">
        <w:rPr>
          <w:rFonts w:ascii="Times New Roman" w:hAnsi="Times New Roman" w:cs="Times New Roman"/>
        </w:rPr>
        <w:t>in database and is sent to the other user.</w:t>
      </w:r>
    </w:p>
    <w:p w14:paraId="7C19742F" w14:textId="6F711F95" w:rsidR="00686BAE" w:rsidRDefault="00AA04A3" w:rsidP="00DE2EE8">
      <w:pPr>
        <w:pStyle w:val="ListParagraph"/>
        <w:numPr>
          <w:ilvl w:val="0"/>
          <w:numId w:val="55"/>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 other user is online </w:t>
      </w:r>
      <w:r w:rsidR="00F40961" w:rsidRPr="00324A75">
        <w:rPr>
          <w:rFonts w:ascii="Times New Roman" w:hAnsi="Times New Roman" w:cs="Times New Roman"/>
        </w:rPr>
        <w:t xml:space="preserve">the user will receive the message and reply to the other user who </w:t>
      </w:r>
      <w:r w:rsidR="00686BAE" w:rsidRPr="00324A75">
        <w:rPr>
          <w:rFonts w:ascii="Times New Roman" w:hAnsi="Times New Roman" w:cs="Times New Roman"/>
        </w:rPr>
        <w:t>has sent the message.</w:t>
      </w:r>
    </w:p>
    <w:p w14:paraId="554D20FA" w14:textId="77777777" w:rsidR="00DE2EE8" w:rsidRPr="00DE2EE8" w:rsidRDefault="00DE2EE8" w:rsidP="00DE2EE8">
      <w:pPr>
        <w:pStyle w:val="ListParagraph"/>
        <w:tabs>
          <w:tab w:val="left" w:pos="2028"/>
        </w:tabs>
        <w:ind w:left="1080"/>
        <w:jc w:val="both"/>
        <w:rPr>
          <w:rFonts w:ascii="Times New Roman" w:hAnsi="Times New Roman" w:cs="Times New Roman"/>
        </w:rPr>
      </w:pPr>
    </w:p>
    <w:p w14:paraId="79FFE93D" w14:textId="7BAFB00B" w:rsidR="00686BAE" w:rsidRPr="00523988" w:rsidRDefault="00686BAE"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Group Messaging</w:t>
      </w:r>
    </w:p>
    <w:p w14:paraId="69A3B9A0" w14:textId="6BE67041" w:rsidR="00686BAE" w:rsidRPr="00324A75" w:rsidRDefault="00686BAE" w:rsidP="00523988">
      <w:pPr>
        <w:pStyle w:val="ListParagraph"/>
        <w:numPr>
          <w:ilvl w:val="0"/>
          <w:numId w:val="56"/>
        </w:numPr>
        <w:tabs>
          <w:tab w:val="left" w:pos="2028"/>
        </w:tabs>
        <w:jc w:val="both"/>
        <w:rPr>
          <w:rFonts w:ascii="Times New Roman" w:hAnsi="Times New Roman" w:cs="Times New Roman"/>
        </w:rPr>
      </w:pPr>
      <w:r w:rsidRPr="00324A75">
        <w:rPr>
          <w:rFonts w:ascii="Times New Roman" w:hAnsi="Times New Roman" w:cs="Times New Roman"/>
        </w:rPr>
        <w:t xml:space="preserve">Group </w:t>
      </w:r>
      <w:r w:rsidR="000E3B2D" w:rsidRPr="00324A75">
        <w:rPr>
          <w:rFonts w:ascii="Times New Roman" w:hAnsi="Times New Roman" w:cs="Times New Roman"/>
        </w:rPr>
        <w:t xml:space="preserve">member of that group sends the message to the group the message is stored </w:t>
      </w:r>
      <w:r w:rsidR="006E7773" w:rsidRPr="00324A75">
        <w:rPr>
          <w:rFonts w:ascii="Times New Roman" w:hAnsi="Times New Roman" w:cs="Times New Roman"/>
        </w:rPr>
        <w:t>in database and is sent to that group</w:t>
      </w:r>
      <w:r w:rsidRPr="00324A75">
        <w:rPr>
          <w:rFonts w:ascii="Times New Roman" w:hAnsi="Times New Roman" w:cs="Times New Roman"/>
        </w:rPr>
        <w:t>.</w:t>
      </w:r>
    </w:p>
    <w:p w14:paraId="491521B1" w14:textId="591717AF" w:rsidR="00686BAE" w:rsidRDefault="006E7773" w:rsidP="00523988">
      <w:pPr>
        <w:pStyle w:val="ListParagraph"/>
        <w:numPr>
          <w:ilvl w:val="0"/>
          <w:numId w:val="56"/>
        </w:numPr>
        <w:tabs>
          <w:tab w:val="left" w:pos="2028"/>
        </w:tabs>
        <w:jc w:val="both"/>
        <w:rPr>
          <w:rFonts w:ascii="Times New Roman" w:hAnsi="Times New Roman" w:cs="Times New Roman"/>
        </w:rPr>
      </w:pPr>
      <w:r w:rsidRPr="00324A75">
        <w:rPr>
          <w:rFonts w:ascii="Times New Roman" w:hAnsi="Times New Roman" w:cs="Times New Roman"/>
        </w:rPr>
        <w:t xml:space="preserve">As user </w:t>
      </w:r>
      <w:r w:rsidR="00F97278" w:rsidRPr="00324A75">
        <w:rPr>
          <w:rFonts w:ascii="Times New Roman" w:hAnsi="Times New Roman" w:cs="Times New Roman"/>
        </w:rPr>
        <w:t xml:space="preserve">comes </w:t>
      </w:r>
      <w:proofErr w:type="gramStart"/>
      <w:r w:rsidR="00F97278" w:rsidRPr="00324A75">
        <w:rPr>
          <w:rFonts w:ascii="Times New Roman" w:hAnsi="Times New Roman" w:cs="Times New Roman"/>
        </w:rPr>
        <w:t>online</w:t>
      </w:r>
      <w:proofErr w:type="gramEnd"/>
      <w:r w:rsidR="00F97278" w:rsidRPr="00324A75">
        <w:rPr>
          <w:rFonts w:ascii="Times New Roman" w:hAnsi="Times New Roman" w:cs="Times New Roman"/>
        </w:rPr>
        <w:t xml:space="preserve"> they are able to see the message </w:t>
      </w:r>
      <w:r w:rsidR="000312B0" w:rsidRPr="00324A75">
        <w:rPr>
          <w:rFonts w:ascii="Times New Roman" w:hAnsi="Times New Roman" w:cs="Times New Roman"/>
        </w:rPr>
        <w:t>with sent user name and also able to reply</w:t>
      </w:r>
      <w:r w:rsidR="00686BAE" w:rsidRPr="00324A75">
        <w:rPr>
          <w:rFonts w:ascii="Times New Roman" w:hAnsi="Times New Roman" w:cs="Times New Roman"/>
        </w:rPr>
        <w:t>.</w:t>
      </w:r>
    </w:p>
    <w:p w14:paraId="6ED8A993" w14:textId="77777777" w:rsidR="00DE2EE8" w:rsidRPr="00324A75" w:rsidRDefault="00DE2EE8" w:rsidP="00DE2EE8">
      <w:pPr>
        <w:pStyle w:val="ListParagraph"/>
        <w:tabs>
          <w:tab w:val="left" w:pos="2028"/>
        </w:tabs>
        <w:ind w:left="1080"/>
        <w:jc w:val="both"/>
        <w:rPr>
          <w:rFonts w:ascii="Times New Roman" w:hAnsi="Times New Roman" w:cs="Times New Roman"/>
        </w:rPr>
      </w:pPr>
    </w:p>
    <w:p w14:paraId="586A75EA" w14:textId="796738F7" w:rsidR="00CD06D7" w:rsidRPr="00523988" w:rsidRDefault="00CD06D7"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Anonymous Messaging</w:t>
      </w:r>
    </w:p>
    <w:p w14:paraId="073A7E48" w14:textId="68588403" w:rsidR="00CD06D7" w:rsidRPr="00324A75" w:rsidRDefault="00CD06D7" w:rsidP="00523988">
      <w:pPr>
        <w:pStyle w:val="ListParagraph"/>
        <w:numPr>
          <w:ilvl w:val="0"/>
          <w:numId w:val="57"/>
        </w:numPr>
        <w:tabs>
          <w:tab w:val="left" w:pos="2028"/>
        </w:tabs>
        <w:ind w:left="1080"/>
        <w:jc w:val="both"/>
        <w:rPr>
          <w:rFonts w:ascii="Times New Roman" w:hAnsi="Times New Roman" w:cs="Times New Roman"/>
        </w:rPr>
      </w:pPr>
      <w:r w:rsidRPr="00324A75">
        <w:rPr>
          <w:rFonts w:ascii="Times New Roman" w:hAnsi="Times New Roman" w:cs="Times New Roman"/>
        </w:rPr>
        <w:t xml:space="preserve">When the user sends the message </w:t>
      </w:r>
      <w:r w:rsidR="00850C5F" w:rsidRPr="00324A75">
        <w:rPr>
          <w:rFonts w:ascii="Times New Roman" w:hAnsi="Times New Roman" w:cs="Times New Roman"/>
        </w:rPr>
        <w:t xml:space="preserve">in the public forum the message is stored </w:t>
      </w:r>
      <w:r w:rsidR="00315F68" w:rsidRPr="00324A75">
        <w:rPr>
          <w:rFonts w:ascii="Times New Roman" w:hAnsi="Times New Roman" w:cs="Times New Roman"/>
        </w:rPr>
        <w:t>in database and is sent to the public forum.</w:t>
      </w:r>
    </w:p>
    <w:p w14:paraId="6F3F564C" w14:textId="29EDE569" w:rsidR="00327B48" w:rsidRDefault="00835434" w:rsidP="00523988">
      <w:pPr>
        <w:pStyle w:val="ListParagraph"/>
        <w:numPr>
          <w:ilvl w:val="0"/>
          <w:numId w:val="57"/>
        </w:numPr>
        <w:tabs>
          <w:tab w:val="left" w:pos="2028"/>
        </w:tabs>
        <w:ind w:left="1080"/>
        <w:jc w:val="both"/>
        <w:rPr>
          <w:rFonts w:ascii="Times New Roman" w:hAnsi="Times New Roman" w:cs="Times New Roman"/>
        </w:rPr>
      </w:pPr>
      <w:r w:rsidRPr="00324A75">
        <w:rPr>
          <w:rFonts w:ascii="Times New Roman" w:hAnsi="Times New Roman" w:cs="Times New Roman"/>
        </w:rPr>
        <w:t xml:space="preserve">As user comes online they are able to see </w:t>
      </w:r>
      <w:r w:rsidR="00327B48" w:rsidRPr="00324A75">
        <w:rPr>
          <w:rFonts w:ascii="Times New Roman" w:hAnsi="Times New Roman" w:cs="Times New Roman"/>
        </w:rPr>
        <w:t xml:space="preserve">the message with sent users </w:t>
      </w:r>
      <w:proofErr w:type="gramStart"/>
      <w:r w:rsidR="00327B48" w:rsidRPr="00324A75">
        <w:rPr>
          <w:rFonts w:ascii="Times New Roman" w:hAnsi="Times New Roman" w:cs="Times New Roman"/>
        </w:rPr>
        <w:t>anonymous  id</w:t>
      </w:r>
      <w:proofErr w:type="gramEnd"/>
      <w:r w:rsidR="00CD06D7" w:rsidRPr="00324A75">
        <w:rPr>
          <w:rFonts w:ascii="Times New Roman" w:hAnsi="Times New Roman" w:cs="Times New Roman"/>
        </w:rPr>
        <w:t>.</w:t>
      </w:r>
    </w:p>
    <w:p w14:paraId="1BC320C4" w14:textId="77777777" w:rsidR="00523988" w:rsidRPr="00523988" w:rsidRDefault="00523988" w:rsidP="00523988">
      <w:pPr>
        <w:pStyle w:val="ListParagraph"/>
        <w:tabs>
          <w:tab w:val="left" w:pos="2028"/>
        </w:tabs>
        <w:ind w:left="1080"/>
        <w:jc w:val="both"/>
        <w:rPr>
          <w:rFonts w:ascii="Times New Roman" w:hAnsi="Times New Roman" w:cs="Times New Roman"/>
        </w:rPr>
      </w:pPr>
    </w:p>
    <w:p w14:paraId="7824A911" w14:textId="1E82695D" w:rsidR="00327B48" w:rsidRPr="00523988" w:rsidRDefault="00327B48"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Search</w:t>
      </w:r>
    </w:p>
    <w:p w14:paraId="3176F041" w14:textId="20A98861" w:rsidR="00327B48" w:rsidRPr="00324A75" w:rsidRDefault="0056357F" w:rsidP="00523988">
      <w:pPr>
        <w:pStyle w:val="ListParagraph"/>
        <w:numPr>
          <w:ilvl w:val="0"/>
          <w:numId w:val="58"/>
        </w:numPr>
        <w:tabs>
          <w:tab w:val="left" w:pos="2028"/>
        </w:tabs>
        <w:ind w:left="1080"/>
        <w:jc w:val="both"/>
        <w:rPr>
          <w:rFonts w:ascii="Times New Roman" w:hAnsi="Times New Roman" w:cs="Times New Roman"/>
        </w:rPr>
      </w:pPr>
      <w:r w:rsidRPr="00324A75">
        <w:rPr>
          <w:rFonts w:ascii="Times New Roman" w:hAnsi="Times New Roman" w:cs="Times New Roman"/>
        </w:rPr>
        <w:t xml:space="preserve">The user inputs the search data that the user </w:t>
      </w:r>
      <w:r w:rsidR="004F409F" w:rsidRPr="00324A75">
        <w:rPr>
          <w:rFonts w:ascii="Times New Roman" w:hAnsi="Times New Roman" w:cs="Times New Roman"/>
        </w:rPr>
        <w:t>want</w:t>
      </w:r>
      <w:r w:rsidR="00940370" w:rsidRPr="00324A75">
        <w:rPr>
          <w:rFonts w:ascii="Times New Roman" w:hAnsi="Times New Roman" w:cs="Times New Roman"/>
        </w:rPr>
        <w:t>s</w:t>
      </w:r>
      <w:r w:rsidR="004F409F" w:rsidRPr="00324A75">
        <w:rPr>
          <w:rFonts w:ascii="Times New Roman" w:hAnsi="Times New Roman" w:cs="Times New Roman"/>
        </w:rPr>
        <w:t xml:space="preserve"> to search topic, date, username</w:t>
      </w:r>
      <w:r w:rsidR="00327B48" w:rsidRPr="00324A75">
        <w:rPr>
          <w:rFonts w:ascii="Times New Roman" w:hAnsi="Times New Roman" w:cs="Times New Roman"/>
        </w:rPr>
        <w:t>.</w:t>
      </w:r>
    </w:p>
    <w:p w14:paraId="3AEBC9DA" w14:textId="78459672" w:rsidR="00327B48" w:rsidRPr="00324A75" w:rsidRDefault="00007728" w:rsidP="00523988">
      <w:pPr>
        <w:pStyle w:val="ListParagraph"/>
        <w:numPr>
          <w:ilvl w:val="0"/>
          <w:numId w:val="58"/>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there </w:t>
      </w:r>
      <w:proofErr w:type="gramStart"/>
      <w:r w:rsidRPr="00324A75">
        <w:rPr>
          <w:rFonts w:ascii="Times New Roman" w:hAnsi="Times New Roman" w:cs="Times New Roman"/>
        </w:rPr>
        <w:t>is</w:t>
      </w:r>
      <w:proofErr w:type="gramEnd"/>
      <w:r w:rsidRPr="00324A75">
        <w:rPr>
          <w:rFonts w:ascii="Times New Roman" w:hAnsi="Times New Roman" w:cs="Times New Roman"/>
        </w:rPr>
        <w:t xml:space="preserve"> no post/blogs </w:t>
      </w:r>
      <w:r w:rsidR="00A72F2A" w:rsidRPr="00324A75">
        <w:rPr>
          <w:rFonts w:ascii="Times New Roman" w:hAnsi="Times New Roman" w:cs="Times New Roman"/>
        </w:rPr>
        <w:t xml:space="preserve">that match </w:t>
      </w:r>
      <w:r w:rsidR="00637EAD" w:rsidRPr="00324A75">
        <w:rPr>
          <w:rFonts w:ascii="Times New Roman" w:hAnsi="Times New Roman" w:cs="Times New Roman"/>
        </w:rPr>
        <w:t xml:space="preserve">the search criteria </w:t>
      </w:r>
      <w:r w:rsidR="00940370" w:rsidRPr="00324A75">
        <w:rPr>
          <w:rFonts w:ascii="Times New Roman" w:hAnsi="Times New Roman" w:cs="Times New Roman"/>
        </w:rPr>
        <w:t>the system display no result message</w:t>
      </w:r>
      <w:r w:rsidR="00327B48" w:rsidRPr="00324A75">
        <w:rPr>
          <w:rFonts w:ascii="Times New Roman" w:hAnsi="Times New Roman" w:cs="Times New Roman"/>
        </w:rPr>
        <w:t>.</w:t>
      </w:r>
    </w:p>
    <w:p w14:paraId="5041BE9A" w14:textId="241B6FC3" w:rsidR="00523988" w:rsidRDefault="00855890" w:rsidP="00523988">
      <w:pPr>
        <w:pStyle w:val="ListParagraph"/>
        <w:numPr>
          <w:ilvl w:val="0"/>
          <w:numId w:val="58"/>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there is post </w:t>
      </w:r>
      <w:r w:rsidR="0057504E" w:rsidRPr="00324A75">
        <w:rPr>
          <w:rFonts w:ascii="Times New Roman" w:hAnsi="Times New Roman" w:cs="Times New Roman"/>
        </w:rPr>
        <w:t xml:space="preserve">that match the search criteria the system </w:t>
      </w:r>
      <w:r w:rsidR="00831E14" w:rsidRPr="00324A75">
        <w:rPr>
          <w:rFonts w:ascii="Times New Roman" w:hAnsi="Times New Roman" w:cs="Times New Roman"/>
        </w:rPr>
        <w:t>displayed the list of search result.</w:t>
      </w:r>
    </w:p>
    <w:p w14:paraId="22C99F32" w14:textId="77777777" w:rsidR="00523988" w:rsidRPr="00523988" w:rsidRDefault="00523988" w:rsidP="00523988">
      <w:pPr>
        <w:pStyle w:val="ListParagraph"/>
        <w:tabs>
          <w:tab w:val="left" w:pos="2028"/>
        </w:tabs>
        <w:ind w:left="1080"/>
        <w:jc w:val="both"/>
        <w:rPr>
          <w:rFonts w:ascii="Times New Roman" w:hAnsi="Times New Roman" w:cs="Times New Roman"/>
        </w:rPr>
      </w:pPr>
    </w:p>
    <w:p w14:paraId="674F7124" w14:textId="0E012962" w:rsidR="00FD3A3E" w:rsidRPr="00523988" w:rsidRDefault="00FD3A3E"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Report Issue</w:t>
      </w:r>
    </w:p>
    <w:p w14:paraId="6DB450C9" w14:textId="2247B202" w:rsidR="00FD3A3E" w:rsidRPr="00324A75" w:rsidRDefault="00FD3A3E" w:rsidP="00DE2EE8">
      <w:pPr>
        <w:pStyle w:val="ListParagraph"/>
        <w:numPr>
          <w:ilvl w:val="0"/>
          <w:numId w:val="59"/>
        </w:numPr>
        <w:tabs>
          <w:tab w:val="left" w:pos="2028"/>
        </w:tabs>
        <w:ind w:left="1080"/>
        <w:jc w:val="both"/>
        <w:rPr>
          <w:rFonts w:ascii="Times New Roman" w:hAnsi="Times New Roman" w:cs="Times New Roman"/>
        </w:rPr>
      </w:pPr>
      <w:r w:rsidRPr="00324A75">
        <w:rPr>
          <w:rFonts w:ascii="Times New Roman" w:hAnsi="Times New Roman" w:cs="Times New Roman"/>
        </w:rPr>
        <w:t xml:space="preserve">The </w:t>
      </w:r>
      <w:r w:rsidR="009F0D36" w:rsidRPr="00324A75">
        <w:rPr>
          <w:rFonts w:ascii="Times New Roman" w:hAnsi="Times New Roman" w:cs="Times New Roman"/>
        </w:rPr>
        <w:t>user request for the report issue page</w:t>
      </w:r>
      <w:r w:rsidRPr="00324A75">
        <w:rPr>
          <w:rFonts w:ascii="Times New Roman" w:hAnsi="Times New Roman" w:cs="Times New Roman"/>
        </w:rPr>
        <w:t>.</w:t>
      </w:r>
    </w:p>
    <w:p w14:paraId="398C1FA3" w14:textId="1321A3FC" w:rsidR="00FD3A3E" w:rsidRPr="00324A75" w:rsidRDefault="009433B7" w:rsidP="00DE2EE8">
      <w:pPr>
        <w:pStyle w:val="ListParagraph"/>
        <w:numPr>
          <w:ilvl w:val="0"/>
          <w:numId w:val="59"/>
        </w:numPr>
        <w:tabs>
          <w:tab w:val="left" w:pos="2028"/>
        </w:tabs>
        <w:ind w:left="1080"/>
        <w:jc w:val="both"/>
        <w:rPr>
          <w:rFonts w:ascii="Times New Roman" w:hAnsi="Times New Roman" w:cs="Times New Roman"/>
        </w:rPr>
      </w:pPr>
      <w:r w:rsidRPr="00324A75">
        <w:rPr>
          <w:rFonts w:ascii="Times New Roman" w:hAnsi="Times New Roman" w:cs="Times New Roman"/>
        </w:rPr>
        <w:t>The user gets the report issue form</w:t>
      </w:r>
      <w:r w:rsidR="00793947" w:rsidRPr="00324A75">
        <w:rPr>
          <w:rFonts w:ascii="Times New Roman" w:hAnsi="Times New Roman" w:cs="Times New Roman"/>
        </w:rPr>
        <w:t>.</w:t>
      </w:r>
    </w:p>
    <w:p w14:paraId="74E92A06" w14:textId="17CC4DE4" w:rsidR="00793947" w:rsidRPr="00324A75" w:rsidRDefault="00793947" w:rsidP="00DE2EE8">
      <w:pPr>
        <w:pStyle w:val="ListParagraph"/>
        <w:numPr>
          <w:ilvl w:val="0"/>
          <w:numId w:val="59"/>
        </w:numPr>
        <w:tabs>
          <w:tab w:val="left" w:pos="2028"/>
        </w:tabs>
        <w:ind w:left="1080"/>
        <w:jc w:val="both"/>
        <w:rPr>
          <w:rFonts w:ascii="Times New Roman" w:hAnsi="Times New Roman" w:cs="Times New Roman"/>
        </w:rPr>
      </w:pPr>
      <w:r w:rsidRPr="00324A75">
        <w:rPr>
          <w:rFonts w:ascii="Times New Roman" w:hAnsi="Times New Roman" w:cs="Times New Roman"/>
        </w:rPr>
        <w:t>The user fills the issue forum</w:t>
      </w:r>
      <w:r w:rsidR="0073491F" w:rsidRPr="00324A75">
        <w:rPr>
          <w:rFonts w:ascii="Times New Roman" w:hAnsi="Times New Roman" w:cs="Times New Roman"/>
        </w:rPr>
        <w:t>s and submits.</w:t>
      </w:r>
    </w:p>
    <w:p w14:paraId="68AAAD9E" w14:textId="31600CBC" w:rsidR="0073491F" w:rsidRPr="00324A75" w:rsidRDefault="0073491F" w:rsidP="00DE2EE8">
      <w:pPr>
        <w:pStyle w:val="ListParagraph"/>
        <w:numPr>
          <w:ilvl w:val="0"/>
          <w:numId w:val="59"/>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 invalid </w:t>
      </w:r>
      <w:r w:rsidR="00F368B4" w:rsidRPr="00324A75">
        <w:rPr>
          <w:rFonts w:ascii="Times New Roman" w:hAnsi="Times New Roman" w:cs="Times New Roman"/>
        </w:rPr>
        <w:t xml:space="preserve">data is input the system </w:t>
      </w:r>
      <w:r w:rsidR="00505F26" w:rsidRPr="00324A75">
        <w:rPr>
          <w:rFonts w:ascii="Times New Roman" w:hAnsi="Times New Roman" w:cs="Times New Roman"/>
        </w:rPr>
        <w:t>will response with error message</w:t>
      </w:r>
      <w:r w:rsidR="00F95333" w:rsidRPr="00324A75">
        <w:rPr>
          <w:rFonts w:ascii="Times New Roman" w:hAnsi="Times New Roman" w:cs="Times New Roman"/>
        </w:rPr>
        <w:t>.</w:t>
      </w:r>
    </w:p>
    <w:p w14:paraId="2FBE3A6D" w14:textId="13515A3B" w:rsidR="00F95333" w:rsidRPr="00324A75" w:rsidRDefault="00F95333" w:rsidP="00DE2EE8">
      <w:pPr>
        <w:pStyle w:val="ListParagraph"/>
        <w:numPr>
          <w:ilvl w:val="0"/>
          <w:numId w:val="59"/>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 data is valid </w:t>
      </w:r>
      <w:r w:rsidR="00A91DD7" w:rsidRPr="00324A75">
        <w:rPr>
          <w:rFonts w:ascii="Times New Roman" w:hAnsi="Times New Roman" w:cs="Times New Roman"/>
        </w:rPr>
        <w:t xml:space="preserve">the data is stored in database </w:t>
      </w:r>
      <w:r w:rsidR="00CD003C" w:rsidRPr="00324A75">
        <w:rPr>
          <w:rFonts w:ascii="Times New Roman" w:hAnsi="Times New Roman" w:cs="Times New Roman"/>
        </w:rPr>
        <w:t xml:space="preserve">and in return gets the response </w:t>
      </w:r>
      <w:r w:rsidR="00735E2B" w:rsidRPr="00324A75">
        <w:rPr>
          <w:rFonts w:ascii="Times New Roman" w:hAnsi="Times New Roman" w:cs="Times New Roman"/>
        </w:rPr>
        <w:t>and status of the issue.</w:t>
      </w:r>
    </w:p>
    <w:p w14:paraId="11586204" w14:textId="4021A340" w:rsidR="00DE6C21" w:rsidRDefault="00735E2B" w:rsidP="00DE2EE8">
      <w:pPr>
        <w:pStyle w:val="ListParagraph"/>
        <w:numPr>
          <w:ilvl w:val="0"/>
          <w:numId w:val="59"/>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 user </w:t>
      </w:r>
      <w:r w:rsidR="001624F8" w:rsidRPr="00324A75">
        <w:rPr>
          <w:rFonts w:ascii="Times New Roman" w:hAnsi="Times New Roman" w:cs="Times New Roman"/>
        </w:rPr>
        <w:t xml:space="preserve">wants </w:t>
      </w:r>
      <w:r w:rsidR="00901FB2" w:rsidRPr="00324A75">
        <w:rPr>
          <w:rFonts w:ascii="Times New Roman" w:hAnsi="Times New Roman" w:cs="Times New Roman"/>
        </w:rPr>
        <w:t xml:space="preserve">to view the report status </w:t>
      </w:r>
      <w:r w:rsidR="00B95257" w:rsidRPr="00324A75">
        <w:rPr>
          <w:rFonts w:ascii="Times New Roman" w:hAnsi="Times New Roman" w:cs="Times New Roman"/>
        </w:rPr>
        <w:t>the user can request for viewing of the details</w:t>
      </w:r>
      <w:r w:rsidR="00DE6C21" w:rsidRPr="00324A75">
        <w:rPr>
          <w:rFonts w:ascii="Times New Roman" w:hAnsi="Times New Roman" w:cs="Times New Roman"/>
        </w:rPr>
        <w:t>.</w:t>
      </w:r>
    </w:p>
    <w:p w14:paraId="11C362CB" w14:textId="77777777" w:rsidR="00DE2EE8" w:rsidRPr="00DE2EE8" w:rsidRDefault="00DE2EE8" w:rsidP="00DE2EE8">
      <w:pPr>
        <w:pStyle w:val="ListParagraph"/>
        <w:tabs>
          <w:tab w:val="left" w:pos="2028"/>
        </w:tabs>
        <w:ind w:left="1080"/>
        <w:jc w:val="both"/>
        <w:rPr>
          <w:rFonts w:ascii="Times New Roman" w:hAnsi="Times New Roman" w:cs="Times New Roman"/>
        </w:rPr>
      </w:pPr>
    </w:p>
    <w:p w14:paraId="28B2030B" w14:textId="4B1E8D32" w:rsidR="00DE6C21" w:rsidRPr="00523988" w:rsidRDefault="00DE6C21"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Resolve issue</w:t>
      </w:r>
    </w:p>
    <w:p w14:paraId="502B8826" w14:textId="700ADE95" w:rsidR="00DE6C21" w:rsidRPr="00324A75" w:rsidRDefault="00DE6C21" w:rsidP="00DE2EE8">
      <w:pPr>
        <w:pStyle w:val="ListParagraph"/>
        <w:numPr>
          <w:ilvl w:val="0"/>
          <w:numId w:val="60"/>
        </w:numPr>
        <w:tabs>
          <w:tab w:val="left" w:pos="2028"/>
        </w:tabs>
        <w:jc w:val="both"/>
        <w:rPr>
          <w:rFonts w:ascii="Times New Roman" w:hAnsi="Times New Roman" w:cs="Times New Roman"/>
        </w:rPr>
      </w:pPr>
      <w:r w:rsidRPr="00324A75">
        <w:rPr>
          <w:rFonts w:ascii="Times New Roman" w:hAnsi="Times New Roman" w:cs="Times New Roman"/>
        </w:rPr>
        <w:t xml:space="preserve">Admin </w:t>
      </w:r>
      <w:r w:rsidR="00701D08" w:rsidRPr="00324A75">
        <w:rPr>
          <w:rFonts w:ascii="Times New Roman" w:hAnsi="Times New Roman" w:cs="Times New Roman"/>
        </w:rPr>
        <w:t>request for reporting page.</w:t>
      </w:r>
    </w:p>
    <w:p w14:paraId="52098194" w14:textId="26807CF6" w:rsidR="00737205" w:rsidRPr="00324A75" w:rsidRDefault="00701D08" w:rsidP="00DE2EE8">
      <w:pPr>
        <w:pStyle w:val="ListParagraph"/>
        <w:numPr>
          <w:ilvl w:val="0"/>
          <w:numId w:val="60"/>
        </w:numPr>
        <w:tabs>
          <w:tab w:val="left" w:pos="2028"/>
        </w:tabs>
        <w:jc w:val="both"/>
        <w:rPr>
          <w:rFonts w:ascii="Times New Roman" w:hAnsi="Times New Roman" w:cs="Times New Roman"/>
        </w:rPr>
      </w:pPr>
      <w:r w:rsidRPr="00324A75">
        <w:rPr>
          <w:rFonts w:ascii="Times New Roman" w:hAnsi="Times New Roman" w:cs="Times New Roman"/>
        </w:rPr>
        <w:t xml:space="preserve">System provides </w:t>
      </w:r>
      <w:r w:rsidR="00737205" w:rsidRPr="00324A75">
        <w:rPr>
          <w:rFonts w:ascii="Times New Roman" w:hAnsi="Times New Roman" w:cs="Times New Roman"/>
        </w:rPr>
        <w:t>the all issue with details.</w:t>
      </w:r>
    </w:p>
    <w:p w14:paraId="75AAB1B8" w14:textId="317DA30B" w:rsidR="00737205" w:rsidRPr="00324A75" w:rsidRDefault="00737205" w:rsidP="00DE2EE8">
      <w:pPr>
        <w:pStyle w:val="ListParagraph"/>
        <w:numPr>
          <w:ilvl w:val="0"/>
          <w:numId w:val="60"/>
        </w:numPr>
        <w:tabs>
          <w:tab w:val="left" w:pos="2028"/>
        </w:tabs>
        <w:jc w:val="both"/>
        <w:rPr>
          <w:rFonts w:ascii="Times New Roman" w:hAnsi="Times New Roman" w:cs="Times New Roman"/>
        </w:rPr>
      </w:pPr>
      <w:r w:rsidRPr="00324A75">
        <w:rPr>
          <w:rFonts w:ascii="Times New Roman" w:hAnsi="Times New Roman" w:cs="Times New Roman"/>
        </w:rPr>
        <w:t xml:space="preserve">Admin view </w:t>
      </w:r>
      <w:r w:rsidR="008E2436" w:rsidRPr="00324A75">
        <w:rPr>
          <w:rFonts w:ascii="Times New Roman" w:hAnsi="Times New Roman" w:cs="Times New Roman"/>
        </w:rPr>
        <w:t>the issue and resolve the issue.</w:t>
      </w:r>
    </w:p>
    <w:p w14:paraId="4E52D7EB" w14:textId="21078103" w:rsidR="008E2436" w:rsidRPr="00324A75" w:rsidRDefault="008E2436" w:rsidP="00DE2EE8">
      <w:pPr>
        <w:pStyle w:val="ListParagraph"/>
        <w:numPr>
          <w:ilvl w:val="0"/>
          <w:numId w:val="60"/>
        </w:numPr>
        <w:tabs>
          <w:tab w:val="left" w:pos="2028"/>
        </w:tabs>
        <w:jc w:val="both"/>
        <w:rPr>
          <w:rFonts w:ascii="Times New Roman" w:hAnsi="Times New Roman" w:cs="Times New Roman"/>
        </w:rPr>
      </w:pPr>
      <w:r w:rsidRPr="00324A75">
        <w:rPr>
          <w:rFonts w:ascii="Times New Roman" w:hAnsi="Times New Roman" w:cs="Times New Roman"/>
        </w:rPr>
        <w:t xml:space="preserve">If the issue </w:t>
      </w:r>
      <w:r w:rsidR="00E92110" w:rsidRPr="00324A75">
        <w:rPr>
          <w:rFonts w:ascii="Times New Roman" w:hAnsi="Times New Roman" w:cs="Times New Roman"/>
        </w:rPr>
        <w:t>is resolved the admin sends the resolved the admin sends the resolved</w:t>
      </w:r>
      <w:r w:rsidR="00E77636" w:rsidRPr="00324A75">
        <w:rPr>
          <w:rFonts w:ascii="Times New Roman" w:hAnsi="Times New Roman" w:cs="Times New Roman"/>
        </w:rPr>
        <w:t xml:space="preserve"> status.</w:t>
      </w:r>
    </w:p>
    <w:p w14:paraId="1FF2C6B2" w14:textId="5B4B7AA7" w:rsidR="00E77636" w:rsidRPr="00324A75" w:rsidRDefault="00E77636" w:rsidP="00DE2EE8">
      <w:pPr>
        <w:pStyle w:val="ListParagraph"/>
        <w:numPr>
          <w:ilvl w:val="0"/>
          <w:numId w:val="60"/>
        </w:numPr>
        <w:tabs>
          <w:tab w:val="left" w:pos="2028"/>
        </w:tabs>
        <w:jc w:val="both"/>
        <w:rPr>
          <w:rFonts w:ascii="Times New Roman" w:hAnsi="Times New Roman" w:cs="Times New Roman"/>
        </w:rPr>
      </w:pPr>
      <w:r w:rsidRPr="00324A75">
        <w:rPr>
          <w:rFonts w:ascii="Times New Roman" w:hAnsi="Times New Roman" w:cs="Times New Roman"/>
        </w:rPr>
        <w:t xml:space="preserve">If the issue is not resolvable the admin sends the </w:t>
      </w:r>
      <w:r w:rsidR="00201FA4" w:rsidRPr="00324A75">
        <w:rPr>
          <w:rFonts w:ascii="Times New Roman" w:hAnsi="Times New Roman" w:cs="Times New Roman"/>
        </w:rPr>
        <w:t>not resolvable status.</w:t>
      </w:r>
    </w:p>
    <w:p w14:paraId="082C0C39" w14:textId="64195EB7" w:rsidR="00201FA4" w:rsidRPr="00324A75" w:rsidRDefault="00201FA4" w:rsidP="007A37D8">
      <w:pPr>
        <w:tabs>
          <w:tab w:val="left" w:pos="2028"/>
        </w:tabs>
        <w:jc w:val="both"/>
        <w:rPr>
          <w:rFonts w:ascii="Times New Roman" w:hAnsi="Times New Roman" w:cs="Times New Roman"/>
        </w:rPr>
      </w:pPr>
    </w:p>
    <w:p w14:paraId="6E063E75" w14:textId="416E13BB" w:rsidR="00201FA4" w:rsidRPr="00523988" w:rsidRDefault="00201FA4"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Chatbot</w:t>
      </w:r>
    </w:p>
    <w:p w14:paraId="0096FBE7" w14:textId="7E6D487B" w:rsidR="00201FA4" w:rsidRPr="00324A75" w:rsidRDefault="00201FA4" w:rsidP="00DE2EE8">
      <w:pPr>
        <w:pStyle w:val="ListParagraph"/>
        <w:numPr>
          <w:ilvl w:val="0"/>
          <w:numId w:val="61"/>
        </w:numPr>
        <w:tabs>
          <w:tab w:val="left" w:pos="2028"/>
        </w:tabs>
        <w:ind w:left="1080"/>
        <w:jc w:val="both"/>
        <w:rPr>
          <w:rFonts w:ascii="Times New Roman" w:hAnsi="Times New Roman" w:cs="Times New Roman"/>
        </w:rPr>
      </w:pPr>
      <w:r w:rsidRPr="00324A75">
        <w:rPr>
          <w:rFonts w:ascii="Times New Roman" w:hAnsi="Times New Roman" w:cs="Times New Roman"/>
        </w:rPr>
        <w:t>User request for chatbot.</w:t>
      </w:r>
    </w:p>
    <w:p w14:paraId="3B4A87E3" w14:textId="23EC9423" w:rsidR="00201FA4" w:rsidRPr="00324A75" w:rsidRDefault="008D75D8" w:rsidP="00DE2EE8">
      <w:pPr>
        <w:pStyle w:val="ListParagraph"/>
        <w:numPr>
          <w:ilvl w:val="0"/>
          <w:numId w:val="61"/>
        </w:numPr>
        <w:tabs>
          <w:tab w:val="left" w:pos="2028"/>
        </w:tabs>
        <w:ind w:left="1080"/>
        <w:jc w:val="both"/>
        <w:rPr>
          <w:rFonts w:ascii="Times New Roman" w:hAnsi="Times New Roman" w:cs="Times New Roman"/>
        </w:rPr>
      </w:pPr>
      <w:r w:rsidRPr="00324A75">
        <w:rPr>
          <w:rFonts w:ascii="Times New Roman" w:hAnsi="Times New Roman" w:cs="Times New Roman"/>
        </w:rPr>
        <w:t>System provides the chatbot</w:t>
      </w:r>
      <w:r w:rsidR="00201FA4" w:rsidRPr="00324A75">
        <w:rPr>
          <w:rFonts w:ascii="Times New Roman" w:hAnsi="Times New Roman" w:cs="Times New Roman"/>
        </w:rPr>
        <w:t>.</w:t>
      </w:r>
    </w:p>
    <w:p w14:paraId="68A27844" w14:textId="08F5800E" w:rsidR="008D75D8" w:rsidRPr="00324A75" w:rsidRDefault="008D75D8" w:rsidP="00DE2EE8">
      <w:pPr>
        <w:pStyle w:val="ListParagraph"/>
        <w:numPr>
          <w:ilvl w:val="0"/>
          <w:numId w:val="61"/>
        </w:numPr>
        <w:tabs>
          <w:tab w:val="left" w:pos="2028"/>
        </w:tabs>
        <w:ind w:left="1080"/>
        <w:jc w:val="both"/>
        <w:rPr>
          <w:rFonts w:ascii="Times New Roman" w:hAnsi="Times New Roman" w:cs="Times New Roman"/>
        </w:rPr>
      </w:pPr>
      <w:r w:rsidRPr="00324A75">
        <w:rPr>
          <w:rFonts w:ascii="Times New Roman" w:hAnsi="Times New Roman" w:cs="Times New Roman"/>
        </w:rPr>
        <w:t>User inputs the query.</w:t>
      </w:r>
    </w:p>
    <w:p w14:paraId="6A178177" w14:textId="32EFE493" w:rsidR="008D75D8" w:rsidRPr="00324A75" w:rsidRDefault="00E223B2" w:rsidP="00DE2EE8">
      <w:pPr>
        <w:pStyle w:val="ListParagraph"/>
        <w:numPr>
          <w:ilvl w:val="0"/>
          <w:numId w:val="61"/>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 system has response </w:t>
      </w:r>
      <w:r w:rsidR="005F45DB" w:rsidRPr="00324A75">
        <w:rPr>
          <w:rFonts w:ascii="Times New Roman" w:hAnsi="Times New Roman" w:cs="Times New Roman"/>
        </w:rPr>
        <w:t xml:space="preserve">related to the query the system response with </w:t>
      </w:r>
      <w:r w:rsidR="0075330F" w:rsidRPr="00324A75">
        <w:rPr>
          <w:rFonts w:ascii="Times New Roman" w:hAnsi="Times New Roman" w:cs="Times New Roman"/>
        </w:rPr>
        <w:t>the answer.</w:t>
      </w:r>
    </w:p>
    <w:p w14:paraId="5A6E44BA" w14:textId="782E2484" w:rsidR="0075330F" w:rsidRPr="00324A75" w:rsidRDefault="0075330F" w:rsidP="00DE2EE8">
      <w:pPr>
        <w:pStyle w:val="ListParagraph"/>
        <w:numPr>
          <w:ilvl w:val="0"/>
          <w:numId w:val="61"/>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the system </w:t>
      </w:r>
      <w:proofErr w:type="gramStart"/>
      <w:r w:rsidRPr="00324A75">
        <w:rPr>
          <w:rFonts w:ascii="Times New Roman" w:hAnsi="Times New Roman" w:cs="Times New Roman"/>
        </w:rPr>
        <w:t>don’t</w:t>
      </w:r>
      <w:proofErr w:type="gramEnd"/>
      <w:r w:rsidRPr="00324A75">
        <w:rPr>
          <w:rFonts w:ascii="Times New Roman" w:hAnsi="Times New Roman" w:cs="Times New Roman"/>
        </w:rPr>
        <w:t xml:space="preserve"> have </w:t>
      </w:r>
      <w:r w:rsidR="00F80D9C" w:rsidRPr="00324A75">
        <w:rPr>
          <w:rFonts w:ascii="Times New Roman" w:hAnsi="Times New Roman" w:cs="Times New Roman"/>
        </w:rPr>
        <w:t xml:space="preserve">the response to the query the system displayed </w:t>
      </w:r>
      <w:r w:rsidR="00ED6104" w:rsidRPr="00324A75">
        <w:rPr>
          <w:rFonts w:ascii="Times New Roman" w:hAnsi="Times New Roman" w:cs="Times New Roman"/>
        </w:rPr>
        <w:t>the message of not answering query.</w:t>
      </w:r>
    </w:p>
    <w:p w14:paraId="1F33F161" w14:textId="44E6C4D1" w:rsidR="00231A21" w:rsidRPr="00324A75" w:rsidRDefault="00231A21" w:rsidP="00DE2EE8">
      <w:pPr>
        <w:tabs>
          <w:tab w:val="left" w:pos="2028"/>
        </w:tabs>
        <w:ind w:left="360"/>
        <w:jc w:val="both"/>
        <w:rPr>
          <w:rFonts w:ascii="Times New Roman" w:hAnsi="Times New Roman" w:cs="Times New Roman"/>
        </w:rPr>
      </w:pPr>
    </w:p>
    <w:p w14:paraId="5308DBE9" w14:textId="6C796565" w:rsidR="00231A21" w:rsidRPr="00523988" w:rsidRDefault="00231A21"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Forgot Password</w:t>
      </w:r>
    </w:p>
    <w:p w14:paraId="15E953F0" w14:textId="6A8B30A4" w:rsidR="00231A21" w:rsidRPr="00324A75" w:rsidRDefault="00231A21"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The user vis</w:t>
      </w:r>
      <w:r w:rsidR="00EF5880" w:rsidRPr="00324A75">
        <w:rPr>
          <w:rFonts w:ascii="Times New Roman" w:hAnsi="Times New Roman" w:cs="Times New Roman"/>
        </w:rPr>
        <w:t>its the login page.</w:t>
      </w:r>
    </w:p>
    <w:p w14:paraId="3345CCF2" w14:textId="38BA9FA4" w:rsidR="00231A21" w:rsidRPr="00324A75" w:rsidRDefault="00EF5880"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Click the forgot password</w:t>
      </w:r>
      <w:r w:rsidR="00231A21" w:rsidRPr="00324A75">
        <w:rPr>
          <w:rFonts w:ascii="Times New Roman" w:hAnsi="Times New Roman" w:cs="Times New Roman"/>
        </w:rPr>
        <w:t>.</w:t>
      </w:r>
    </w:p>
    <w:p w14:paraId="4184CD8F" w14:textId="038CDC5D" w:rsidR="00EF5880" w:rsidRPr="00324A75" w:rsidRDefault="00F71B6F"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Clicks the forgot password.</w:t>
      </w:r>
    </w:p>
    <w:p w14:paraId="07981921" w14:textId="2A50E262" w:rsidR="00F66B3F" w:rsidRPr="00324A75" w:rsidRDefault="00F66B3F"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Gets the forgot password page.</w:t>
      </w:r>
    </w:p>
    <w:p w14:paraId="18237F7C" w14:textId="3731428A" w:rsidR="00F66B3F" w:rsidRPr="00324A75" w:rsidRDefault="00F66B3F"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 xml:space="preserve">Fills the details </w:t>
      </w:r>
      <w:r w:rsidR="001C18BE" w:rsidRPr="00324A75">
        <w:rPr>
          <w:rFonts w:ascii="Times New Roman" w:hAnsi="Times New Roman" w:cs="Times New Roman"/>
        </w:rPr>
        <w:t>required to recover password.</w:t>
      </w:r>
    </w:p>
    <w:p w14:paraId="63242FDE" w14:textId="0DE503D7" w:rsidR="001C18BE" w:rsidRPr="00324A75" w:rsidRDefault="001C18BE"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Gets the OTP on mail.</w:t>
      </w:r>
    </w:p>
    <w:p w14:paraId="5F2BD67D" w14:textId="1775A0CD" w:rsidR="001C18BE" w:rsidRPr="00324A75" w:rsidRDefault="00615A9E"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User enters and verify the OTP.</w:t>
      </w:r>
    </w:p>
    <w:p w14:paraId="0E7ED903" w14:textId="7528D902" w:rsidR="00615A9E" w:rsidRPr="00324A75" w:rsidRDefault="00615A9E"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 xml:space="preserve">If the OTP is valid </w:t>
      </w:r>
      <w:r w:rsidR="00305A20" w:rsidRPr="00324A75">
        <w:rPr>
          <w:rFonts w:ascii="Times New Roman" w:hAnsi="Times New Roman" w:cs="Times New Roman"/>
        </w:rPr>
        <w:t xml:space="preserve">then user can input the new </w:t>
      </w:r>
      <w:r w:rsidR="00FC0693" w:rsidRPr="00324A75">
        <w:rPr>
          <w:rFonts w:ascii="Times New Roman" w:hAnsi="Times New Roman" w:cs="Times New Roman"/>
        </w:rPr>
        <w:t>password.</w:t>
      </w:r>
    </w:p>
    <w:p w14:paraId="7446DC9F" w14:textId="4F3F1AFF" w:rsidR="00FC0693" w:rsidRPr="00324A75" w:rsidRDefault="00FC0693" w:rsidP="00DE2EE8">
      <w:pPr>
        <w:pStyle w:val="ListParagraph"/>
        <w:numPr>
          <w:ilvl w:val="0"/>
          <w:numId w:val="62"/>
        </w:numPr>
        <w:tabs>
          <w:tab w:val="left" w:pos="2028"/>
        </w:tabs>
        <w:jc w:val="both"/>
        <w:rPr>
          <w:rFonts w:ascii="Times New Roman" w:hAnsi="Times New Roman" w:cs="Times New Roman"/>
        </w:rPr>
      </w:pPr>
      <w:r w:rsidRPr="00324A75">
        <w:rPr>
          <w:rFonts w:ascii="Times New Roman" w:hAnsi="Times New Roman" w:cs="Times New Roman"/>
        </w:rPr>
        <w:t xml:space="preserve">If the OTP is invalid then the user </w:t>
      </w:r>
      <w:r w:rsidR="00A567F6" w:rsidRPr="00324A75">
        <w:rPr>
          <w:rFonts w:ascii="Times New Roman" w:hAnsi="Times New Roman" w:cs="Times New Roman"/>
        </w:rPr>
        <w:t>wants to be able to change the password.</w:t>
      </w:r>
    </w:p>
    <w:p w14:paraId="467B8BF9" w14:textId="4DB21BF1" w:rsidR="00A567F6" w:rsidRPr="00324A75" w:rsidRDefault="00A567F6" w:rsidP="007A37D8">
      <w:pPr>
        <w:tabs>
          <w:tab w:val="left" w:pos="2028"/>
        </w:tabs>
        <w:jc w:val="both"/>
        <w:rPr>
          <w:rFonts w:ascii="Times New Roman" w:hAnsi="Times New Roman" w:cs="Times New Roman"/>
        </w:rPr>
      </w:pPr>
    </w:p>
    <w:p w14:paraId="3F852B42" w14:textId="3CE48BB3" w:rsidR="00A567F6" w:rsidRPr="00523988" w:rsidRDefault="00A567F6"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Profile Update and Pass</w:t>
      </w:r>
      <w:r w:rsidR="00DE572E" w:rsidRPr="00523988">
        <w:rPr>
          <w:rFonts w:ascii="Times New Roman" w:hAnsi="Times New Roman" w:cs="Times New Roman"/>
          <w:b/>
          <w:bCs/>
          <w:sz w:val="28"/>
          <w:szCs w:val="28"/>
        </w:rPr>
        <w:t>word Update</w:t>
      </w:r>
    </w:p>
    <w:p w14:paraId="72D94EA7" w14:textId="1159FB80" w:rsidR="00A567F6" w:rsidRPr="00324A75" w:rsidRDefault="00DE572E" w:rsidP="00DE2EE8">
      <w:pPr>
        <w:pStyle w:val="ListParagraph"/>
        <w:numPr>
          <w:ilvl w:val="0"/>
          <w:numId w:val="63"/>
        </w:numPr>
        <w:tabs>
          <w:tab w:val="left" w:pos="2028"/>
        </w:tabs>
        <w:jc w:val="both"/>
        <w:rPr>
          <w:rFonts w:ascii="Times New Roman" w:hAnsi="Times New Roman" w:cs="Times New Roman"/>
        </w:rPr>
      </w:pPr>
      <w:r w:rsidRPr="00324A75">
        <w:rPr>
          <w:rFonts w:ascii="Times New Roman" w:hAnsi="Times New Roman" w:cs="Times New Roman"/>
        </w:rPr>
        <w:t>The user visits the profile page.</w:t>
      </w:r>
    </w:p>
    <w:p w14:paraId="15AB480B" w14:textId="517DD985" w:rsidR="00A567F6" w:rsidRPr="00324A75" w:rsidRDefault="00FF6845" w:rsidP="00DE2EE8">
      <w:pPr>
        <w:pStyle w:val="ListParagraph"/>
        <w:numPr>
          <w:ilvl w:val="0"/>
          <w:numId w:val="63"/>
        </w:numPr>
        <w:tabs>
          <w:tab w:val="left" w:pos="2028"/>
        </w:tabs>
        <w:jc w:val="both"/>
        <w:rPr>
          <w:rFonts w:ascii="Times New Roman" w:hAnsi="Times New Roman" w:cs="Times New Roman"/>
        </w:rPr>
      </w:pPr>
      <w:r w:rsidRPr="00324A75">
        <w:rPr>
          <w:rFonts w:ascii="Times New Roman" w:hAnsi="Times New Roman" w:cs="Times New Roman"/>
        </w:rPr>
        <w:t>Fills the field which need to be updated.</w:t>
      </w:r>
    </w:p>
    <w:p w14:paraId="22283CC1" w14:textId="589C7E75" w:rsidR="00FF6845" w:rsidRPr="00324A75" w:rsidRDefault="00FF6845" w:rsidP="00DE2EE8">
      <w:pPr>
        <w:pStyle w:val="ListParagraph"/>
        <w:numPr>
          <w:ilvl w:val="0"/>
          <w:numId w:val="63"/>
        </w:numPr>
        <w:tabs>
          <w:tab w:val="left" w:pos="2028"/>
        </w:tabs>
        <w:jc w:val="both"/>
        <w:rPr>
          <w:rFonts w:ascii="Times New Roman" w:hAnsi="Times New Roman" w:cs="Times New Roman"/>
        </w:rPr>
      </w:pPr>
      <w:r w:rsidRPr="00324A75">
        <w:rPr>
          <w:rFonts w:ascii="Times New Roman" w:hAnsi="Times New Roman" w:cs="Times New Roman"/>
        </w:rPr>
        <w:t xml:space="preserve">If the data entered </w:t>
      </w:r>
      <w:r w:rsidR="00770C9A" w:rsidRPr="00324A75">
        <w:rPr>
          <w:rFonts w:ascii="Times New Roman" w:hAnsi="Times New Roman" w:cs="Times New Roman"/>
        </w:rPr>
        <w:t>is valid then it is stored successfully</w:t>
      </w:r>
      <w:r w:rsidR="00AB1784" w:rsidRPr="00324A75">
        <w:rPr>
          <w:rFonts w:ascii="Times New Roman" w:hAnsi="Times New Roman" w:cs="Times New Roman"/>
        </w:rPr>
        <w:t>.</w:t>
      </w:r>
    </w:p>
    <w:p w14:paraId="0382DE6A" w14:textId="4C03B34F" w:rsidR="00BE0ABE" w:rsidRDefault="00AB1784" w:rsidP="007A37D8">
      <w:pPr>
        <w:pStyle w:val="ListParagraph"/>
        <w:numPr>
          <w:ilvl w:val="0"/>
          <w:numId w:val="63"/>
        </w:numPr>
        <w:tabs>
          <w:tab w:val="left" w:pos="2028"/>
        </w:tabs>
        <w:jc w:val="both"/>
        <w:rPr>
          <w:rFonts w:ascii="Times New Roman" w:hAnsi="Times New Roman" w:cs="Times New Roman"/>
        </w:rPr>
      </w:pPr>
      <w:r w:rsidRPr="00324A75">
        <w:rPr>
          <w:rFonts w:ascii="Times New Roman" w:hAnsi="Times New Roman" w:cs="Times New Roman"/>
        </w:rPr>
        <w:t xml:space="preserve">If the data entered is invalid an error </w:t>
      </w:r>
      <w:r w:rsidR="00197A48" w:rsidRPr="00324A75">
        <w:rPr>
          <w:rFonts w:ascii="Times New Roman" w:hAnsi="Times New Roman" w:cs="Times New Roman"/>
        </w:rPr>
        <w:t>is displayed.</w:t>
      </w:r>
    </w:p>
    <w:p w14:paraId="1492B772" w14:textId="77777777" w:rsidR="000B58DE" w:rsidRPr="000B58DE" w:rsidRDefault="000B58DE" w:rsidP="000B58DE">
      <w:pPr>
        <w:pStyle w:val="ListParagraph"/>
        <w:tabs>
          <w:tab w:val="left" w:pos="2028"/>
        </w:tabs>
        <w:ind w:left="1080"/>
        <w:jc w:val="both"/>
        <w:rPr>
          <w:rFonts w:ascii="Times New Roman" w:hAnsi="Times New Roman" w:cs="Times New Roman"/>
        </w:rPr>
      </w:pPr>
    </w:p>
    <w:p w14:paraId="4CF7CF57" w14:textId="1879642A" w:rsidR="00197A48" w:rsidRPr="00523988" w:rsidRDefault="00197A48"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Add posts/blogs</w:t>
      </w:r>
    </w:p>
    <w:p w14:paraId="59DA21D5" w14:textId="0FA55796" w:rsidR="00197A48" w:rsidRPr="00324A75" w:rsidRDefault="00197A48" w:rsidP="00DE2EE8">
      <w:pPr>
        <w:pStyle w:val="ListParagraph"/>
        <w:numPr>
          <w:ilvl w:val="0"/>
          <w:numId w:val="64"/>
        </w:numPr>
        <w:tabs>
          <w:tab w:val="left" w:pos="2028"/>
        </w:tabs>
        <w:jc w:val="both"/>
        <w:rPr>
          <w:rFonts w:ascii="Times New Roman" w:hAnsi="Times New Roman" w:cs="Times New Roman"/>
        </w:rPr>
      </w:pPr>
      <w:r w:rsidRPr="00324A75">
        <w:rPr>
          <w:rFonts w:ascii="Times New Roman" w:hAnsi="Times New Roman" w:cs="Times New Roman"/>
        </w:rPr>
        <w:t>The user request</w:t>
      </w:r>
      <w:r w:rsidR="00E92A92" w:rsidRPr="00324A75">
        <w:rPr>
          <w:rFonts w:ascii="Times New Roman" w:hAnsi="Times New Roman" w:cs="Times New Roman"/>
        </w:rPr>
        <w:t>s</w:t>
      </w:r>
      <w:r w:rsidRPr="00324A75">
        <w:rPr>
          <w:rFonts w:ascii="Times New Roman" w:hAnsi="Times New Roman" w:cs="Times New Roman"/>
        </w:rPr>
        <w:t xml:space="preserve"> </w:t>
      </w:r>
      <w:r w:rsidR="00E92A92" w:rsidRPr="00324A75">
        <w:rPr>
          <w:rFonts w:ascii="Times New Roman" w:hAnsi="Times New Roman" w:cs="Times New Roman"/>
        </w:rPr>
        <w:t xml:space="preserve">for </w:t>
      </w:r>
      <w:proofErr w:type="gramStart"/>
      <w:r w:rsidR="00E92A92" w:rsidRPr="00324A75">
        <w:rPr>
          <w:rFonts w:ascii="Times New Roman" w:hAnsi="Times New Roman" w:cs="Times New Roman"/>
        </w:rPr>
        <w:t>add</w:t>
      </w:r>
      <w:proofErr w:type="gramEnd"/>
      <w:r w:rsidR="00E92A92" w:rsidRPr="00324A75">
        <w:rPr>
          <w:rFonts w:ascii="Times New Roman" w:hAnsi="Times New Roman" w:cs="Times New Roman"/>
        </w:rPr>
        <w:t xml:space="preserve"> post.</w:t>
      </w:r>
    </w:p>
    <w:p w14:paraId="2050D16E" w14:textId="79132148" w:rsidR="00197A48" w:rsidRPr="00324A75" w:rsidRDefault="00E92A92" w:rsidP="00DE2EE8">
      <w:pPr>
        <w:pStyle w:val="ListParagraph"/>
        <w:numPr>
          <w:ilvl w:val="0"/>
          <w:numId w:val="64"/>
        </w:numPr>
        <w:tabs>
          <w:tab w:val="left" w:pos="2028"/>
        </w:tabs>
        <w:jc w:val="both"/>
        <w:rPr>
          <w:rFonts w:ascii="Times New Roman" w:hAnsi="Times New Roman" w:cs="Times New Roman"/>
        </w:rPr>
      </w:pPr>
      <w:r w:rsidRPr="00324A75">
        <w:rPr>
          <w:rFonts w:ascii="Times New Roman" w:hAnsi="Times New Roman" w:cs="Times New Roman"/>
        </w:rPr>
        <w:t>The system provides the page</w:t>
      </w:r>
      <w:r w:rsidR="007239F7" w:rsidRPr="00324A75">
        <w:rPr>
          <w:rFonts w:ascii="Times New Roman" w:hAnsi="Times New Roman" w:cs="Times New Roman"/>
        </w:rPr>
        <w:t>.</w:t>
      </w:r>
    </w:p>
    <w:p w14:paraId="45908F09" w14:textId="4BD6555F" w:rsidR="007239F7" w:rsidRPr="00324A75" w:rsidRDefault="007239F7" w:rsidP="00DE2EE8">
      <w:pPr>
        <w:pStyle w:val="ListParagraph"/>
        <w:numPr>
          <w:ilvl w:val="0"/>
          <w:numId w:val="64"/>
        </w:numPr>
        <w:tabs>
          <w:tab w:val="left" w:pos="2028"/>
        </w:tabs>
        <w:jc w:val="both"/>
        <w:rPr>
          <w:rFonts w:ascii="Times New Roman" w:hAnsi="Times New Roman" w:cs="Times New Roman"/>
        </w:rPr>
      </w:pPr>
      <w:r w:rsidRPr="00324A75">
        <w:rPr>
          <w:rFonts w:ascii="Times New Roman" w:hAnsi="Times New Roman" w:cs="Times New Roman"/>
        </w:rPr>
        <w:t xml:space="preserve">The user fills </w:t>
      </w:r>
      <w:r w:rsidR="004C5402" w:rsidRPr="00324A75">
        <w:rPr>
          <w:rFonts w:ascii="Times New Roman" w:hAnsi="Times New Roman" w:cs="Times New Roman"/>
        </w:rPr>
        <w:t>the details of posts.</w:t>
      </w:r>
    </w:p>
    <w:p w14:paraId="2D69FBEB" w14:textId="76A79534" w:rsidR="004C5402" w:rsidRPr="00324A75" w:rsidRDefault="004C5402" w:rsidP="00DE2EE8">
      <w:pPr>
        <w:pStyle w:val="ListParagraph"/>
        <w:numPr>
          <w:ilvl w:val="0"/>
          <w:numId w:val="64"/>
        </w:numPr>
        <w:tabs>
          <w:tab w:val="left" w:pos="2028"/>
        </w:tabs>
        <w:jc w:val="both"/>
        <w:rPr>
          <w:rFonts w:ascii="Times New Roman" w:hAnsi="Times New Roman" w:cs="Times New Roman"/>
        </w:rPr>
      </w:pPr>
      <w:r w:rsidRPr="00324A75">
        <w:rPr>
          <w:rFonts w:ascii="Times New Roman" w:hAnsi="Times New Roman" w:cs="Times New Roman"/>
        </w:rPr>
        <w:t>The data is stored in database.</w:t>
      </w:r>
    </w:p>
    <w:p w14:paraId="16AB3727" w14:textId="713210FF" w:rsidR="004C5402" w:rsidRPr="00324A75" w:rsidRDefault="00C766E7" w:rsidP="00DE2EE8">
      <w:pPr>
        <w:pStyle w:val="ListParagraph"/>
        <w:numPr>
          <w:ilvl w:val="0"/>
          <w:numId w:val="64"/>
        </w:numPr>
        <w:tabs>
          <w:tab w:val="left" w:pos="2028"/>
        </w:tabs>
        <w:jc w:val="both"/>
        <w:rPr>
          <w:rFonts w:ascii="Times New Roman" w:hAnsi="Times New Roman" w:cs="Times New Roman"/>
        </w:rPr>
      </w:pPr>
      <w:r w:rsidRPr="00324A75">
        <w:rPr>
          <w:rFonts w:ascii="Times New Roman" w:hAnsi="Times New Roman" w:cs="Times New Roman"/>
        </w:rPr>
        <w:t>If the data is stored suc</w:t>
      </w:r>
      <w:r w:rsidR="00F647FE" w:rsidRPr="00324A75">
        <w:rPr>
          <w:rFonts w:ascii="Times New Roman" w:hAnsi="Times New Roman" w:cs="Times New Roman"/>
        </w:rPr>
        <w:t xml:space="preserve">cessfully then user get </w:t>
      </w:r>
      <w:r w:rsidR="003952E6" w:rsidRPr="00324A75">
        <w:rPr>
          <w:rFonts w:ascii="Times New Roman" w:hAnsi="Times New Roman" w:cs="Times New Roman"/>
        </w:rPr>
        <w:t xml:space="preserve">message posts added successfully and other </w:t>
      </w:r>
      <w:r w:rsidR="00BA3158" w:rsidRPr="00324A75">
        <w:rPr>
          <w:rFonts w:ascii="Times New Roman" w:hAnsi="Times New Roman" w:cs="Times New Roman"/>
        </w:rPr>
        <w:t>users are able to see it.</w:t>
      </w:r>
    </w:p>
    <w:p w14:paraId="7EB45D52" w14:textId="1E05F91C" w:rsidR="008644C1" w:rsidRDefault="00372110" w:rsidP="007A37D8">
      <w:pPr>
        <w:pStyle w:val="ListParagraph"/>
        <w:numPr>
          <w:ilvl w:val="0"/>
          <w:numId w:val="64"/>
        </w:numPr>
        <w:tabs>
          <w:tab w:val="left" w:pos="2028"/>
        </w:tabs>
        <w:jc w:val="both"/>
        <w:rPr>
          <w:rFonts w:ascii="Times New Roman" w:hAnsi="Times New Roman" w:cs="Times New Roman"/>
        </w:rPr>
      </w:pPr>
      <w:r w:rsidRPr="00324A75">
        <w:rPr>
          <w:rFonts w:ascii="Times New Roman" w:hAnsi="Times New Roman" w:cs="Times New Roman"/>
        </w:rPr>
        <w:t xml:space="preserve">If the data is not stored successfully due to invalid </w:t>
      </w:r>
      <w:r w:rsidR="008644C1" w:rsidRPr="00324A75">
        <w:rPr>
          <w:rFonts w:ascii="Times New Roman" w:hAnsi="Times New Roman" w:cs="Times New Roman"/>
        </w:rPr>
        <w:t>datatype user gets the error message.</w:t>
      </w:r>
    </w:p>
    <w:p w14:paraId="36AC6E61" w14:textId="77777777" w:rsidR="000B58DE" w:rsidRPr="000B58DE" w:rsidRDefault="000B58DE" w:rsidP="000B58DE">
      <w:pPr>
        <w:pStyle w:val="ListParagraph"/>
        <w:tabs>
          <w:tab w:val="left" w:pos="2028"/>
        </w:tabs>
        <w:ind w:left="1080"/>
        <w:jc w:val="both"/>
        <w:rPr>
          <w:rFonts w:ascii="Times New Roman" w:hAnsi="Times New Roman" w:cs="Times New Roman"/>
        </w:rPr>
      </w:pPr>
    </w:p>
    <w:p w14:paraId="29C26D05" w14:textId="2793795F" w:rsidR="00522773" w:rsidRPr="00523988" w:rsidRDefault="00522773"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Update Posts/Blogs</w:t>
      </w:r>
    </w:p>
    <w:p w14:paraId="22DD20F9" w14:textId="68F2798A" w:rsidR="00522773" w:rsidRPr="00324A75" w:rsidRDefault="00522773" w:rsidP="00DE2EE8">
      <w:pPr>
        <w:pStyle w:val="ListParagraph"/>
        <w:numPr>
          <w:ilvl w:val="0"/>
          <w:numId w:val="65"/>
        </w:numPr>
        <w:tabs>
          <w:tab w:val="left" w:pos="2028"/>
        </w:tabs>
        <w:jc w:val="both"/>
        <w:rPr>
          <w:rFonts w:ascii="Times New Roman" w:hAnsi="Times New Roman" w:cs="Times New Roman"/>
        </w:rPr>
      </w:pPr>
      <w:r w:rsidRPr="00324A75">
        <w:rPr>
          <w:rFonts w:ascii="Times New Roman" w:hAnsi="Times New Roman" w:cs="Times New Roman"/>
        </w:rPr>
        <w:t xml:space="preserve">User request for </w:t>
      </w:r>
      <w:r w:rsidR="00AA2907" w:rsidRPr="00324A75">
        <w:rPr>
          <w:rFonts w:ascii="Times New Roman" w:hAnsi="Times New Roman" w:cs="Times New Roman"/>
        </w:rPr>
        <w:t>update post page.</w:t>
      </w:r>
    </w:p>
    <w:p w14:paraId="422634A4" w14:textId="77777777" w:rsidR="000854D0" w:rsidRPr="00324A75" w:rsidRDefault="00AA2907" w:rsidP="00DE2EE8">
      <w:pPr>
        <w:pStyle w:val="ListParagraph"/>
        <w:numPr>
          <w:ilvl w:val="0"/>
          <w:numId w:val="65"/>
        </w:numPr>
        <w:tabs>
          <w:tab w:val="left" w:pos="2028"/>
        </w:tabs>
        <w:jc w:val="both"/>
        <w:rPr>
          <w:rFonts w:ascii="Times New Roman" w:hAnsi="Times New Roman" w:cs="Times New Roman"/>
        </w:rPr>
      </w:pPr>
      <w:r w:rsidRPr="00324A75">
        <w:rPr>
          <w:rFonts w:ascii="Times New Roman" w:hAnsi="Times New Roman" w:cs="Times New Roman"/>
        </w:rPr>
        <w:t xml:space="preserve">The system provides </w:t>
      </w:r>
      <w:r w:rsidR="007D7822" w:rsidRPr="00324A75">
        <w:rPr>
          <w:rFonts w:ascii="Times New Roman" w:hAnsi="Times New Roman" w:cs="Times New Roman"/>
        </w:rPr>
        <w:t>the page</w:t>
      </w:r>
      <w:r w:rsidR="000854D0" w:rsidRPr="00324A75">
        <w:rPr>
          <w:rFonts w:ascii="Times New Roman" w:hAnsi="Times New Roman" w:cs="Times New Roman"/>
        </w:rPr>
        <w:t>.</w:t>
      </w:r>
    </w:p>
    <w:p w14:paraId="1846C73A" w14:textId="7FFDF472" w:rsidR="00522773" w:rsidRPr="00324A75" w:rsidRDefault="000854D0" w:rsidP="00DE2EE8">
      <w:pPr>
        <w:pStyle w:val="ListParagraph"/>
        <w:numPr>
          <w:ilvl w:val="0"/>
          <w:numId w:val="65"/>
        </w:numPr>
        <w:tabs>
          <w:tab w:val="left" w:pos="2028"/>
        </w:tabs>
        <w:jc w:val="both"/>
        <w:rPr>
          <w:rFonts w:ascii="Times New Roman" w:hAnsi="Times New Roman" w:cs="Times New Roman"/>
        </w:rPr>
      </w:pPr>
      <w:r w:rsidRPr="00324A75">
        <w:rPr>
          <w:rFonts w:ascii="Times New Roman" w:hAnsi="Times New Roman" w:cs="Times New Roman"/>
        </w:rPr>
        <w:t xml:space="preserve">The user </w:t>
      </w:r>
      <w:proofErr w:type="gramStart"/>
      <w:r w:rsidRPr="00324A75">
        <w:rPr>
          <w:rFonts w:ascii="Times New Roman" w:hAnsi="Times New Roman" w:cs="Times New Roman"/>
        </w:rPr>
        <w:t>update</w:t>
      </w:r>
      <w:proofErr w:type="gramEnd"/>
      <w:r w:rsidRPr="00324A75">
        <w:rPr>
          <w:rFonts w:ascii="Times New Roman" w:hAnsi="Times New Roman" w:cs="Times New Roman"/>
        </w:rPr>
        <w:t xml:space="preserve"> the description</w:t>
      </w:r>
      <w:r w:rsidR="008E718D" w:rsidRPr="00324A75">
        <w:rPr>
          <w:rFonts w:ascii="Times New Roman" w:hAnsi="Times New Roman" w:cs="Times New Roman"/>
        </w:rPr>
        <w:t>, title of the post.</w:t>
      </w:r>
      <w:r w:rsidR="00AA2907" w:rsidRPr="00324A75">
        <w:rPr>
          <w:rFonts w:ascii="Times New Roman" w:hAnsi="Times New Roman" w:cs="Times New Roman"/>
        </w:rPr>
        <w:t xml:space="preserve"> </w:t>
      </w:r>
    </w:p>
    <w:p w14:paraId="2B5D1916" w14:textId="65F25F17" w:rsidR="00DC7E64" w:rsidRPr="00324A75" w:rsidRDefault="00DC7E64" w:rsidP="00DE2EE8">
      <w:pPr>
        <w:pStyle w:val="ListParagraph"/>
        <w:numPr>
          <w:ilvl w:val="0"/>
          <w:numId w:val="65"/>
        </w:numPr>
        <w:tabs>
          <w:tab w:val="left" w:pos="2028"/>
        </w:tabs>
        <w:jc w:val="both"/>
        <w:rPr>
          <w:rFonts w:ascii="Times New Roman" w:hAnsi="Times New Roman" w:cs="Times New Roman"/>
        </w:rPr>
      </w:pPr>
      <w:r w:rsidRPr="00324A75">
        <w:rPr>
          <w:rFonts w:ascii="Times New Roman" w:hAnsi="Times New Roman" w:cs="Times New Roman"/>
        </w:rPr>
        <w:t>The data is updated in database.</w:t>
      </w:r>
    </w:p>
    <w:p w14:paraId="3AB42070" w14:textId="76A453A0" w:rsidR="00DC7E64" w:rsidRPr="00324A75" w:rsidRDefault="00DC7E64" w:rsidP="00DE2EE8">
      <w:pPr>
        <w:pStyle w:val="ListParagraph"/>
        <w:numPr>
          <w:ilvl w:val="0"/>
          <w:numId w:val="65"/>
        </w:numPr>
        <w:tabs>
          <w:tab w:val="left" w:pos="2028"/>
        </w:tabs>
        <w:jc w:val="both"/>
        <w:rPr>
          <w:rFonts w:ascii="Times New Roman" w:hAnsi="Times New Roman" w:cs="Times New Roman"/>
        </w:rPr>
      </w:pPr>
      <w:r w:rsidRPr="00324A75">
        <w:rPr>
          <w:rFonts w:ascii="Times New Roman" w:hAnsi="Times New Roman" w:cs="Times New Roman"/>
        </w:rPr>
        <w:t xml:space="preserve">If it updated </w:t>
      </w:r>
      <w:r w:rsidR="00DB14F6" w:rsidRPr="00324A75">
        <w:rPr>
          <w:rFonts w:ascii="Times New Roman" w:hAnsi="Times New Roman" w:cs="Times New Roman"/>
        </w:rPr>
        <w:t xml:space="preserve">successfully then user gets a message post updated successfully and other </w:t>
      </w:r>
      <w:r w:rsidR="000B2D54" w:rsidRPr="00324A75">
        <w:rPr>
          <w:rFonts w:ascii="Times New Roman" w:hAnsi="Times New Roman" w:cs="Times New Roman"/>
        </w:rPr>
        <w:t>users are able to see the updated post.</w:t>
      </w:r>
    </w:p>
    <w:p w14:paraId="5721C598" w14:textId="22CBE9DC" w:rsidR="000B2D54" w:rsidRPr="00324A75" w:rsidRDefault="000B2D54" w:rsidP="00DE2EE8">
      <w:pPr>
        <w:pStyle w:val="ListParagraph"/>
        <w:numPr>
          <w:ilvl w:val="0"/>
          <w:numId w:val="65"/>
        </w:numPr>
        <w:tabs>
          <w:tab w:val="left" w:pos="2028"/>
        </w:tabs>
        <w:jc w:val="both"/>
        <w:rPr>
          <w:rFonts w:ascii="Times New Roman" w:hAnsi="Times New Roman" w:cs="Times New Roman"/>
        </w:rPr>
      </w:pPr>
      <w:r w:rsidRPr="00324A75">
        <w:rPr>
          <w:rFonts w:ascii="Times New Roman" w:hAnsi="Times New Roman" w:cs="Times New Roman"/>
        </w:rPr>
        <w:t xml:space="preserve">If due to some reason </w:t>
      </w:r>
      <w:r w:rsidR="00783677" w:rsidRPr="00324A75">
        <w:rPr>
          <w:rFonts w:ascii="Times New Roman" w:hAnsi="Times New Roman" w:cs="Times New Roman"/>
        </w:rPr>
        <w:t xml:space="preserve">data is not updated in </w:t>
      </w:r>
      <w:proofErr w:type="gramStart"/>
      <w:r w:rsidR="00783677" w:rsidRPr="00324A75">
        <w:rPr>
          <w:rFonts w:ascii="Times New Roman" w:hAnsi="Times New Roman" w:cs="Times New Roman"/>
        </w:rPr>
        <w:t>database</w:t>
      </w:r>
      <w:proofErr w:type="gramEnd"/>
      <w:r w:rsidR="00783677" w:rsidRPr="00324A75">
        <w:rPr>
          <w:rFonts w:ascii="Times New Roman" w:hAnsi="Times New Roman" w:cs="Times New Roman"/>
        </w:rPr>
        <w:t xml:space="preserve"> then user gets an error</w:t>
      </w:r>
      <w:r w:rsidR="00177991" w:rsidRPr="00324A75">
        <w:rPr>
          <w:rFonts w:ascii="Times New Roman" w:hAnsi="Times New Roman" w:cs="Times New Roman"/>
        </w:rPr>
        <w:t>.</w:t>
      </w:r>
    </w:p>
    <w:p w14:paraId="79C081DB" w14:textId="5198B55B" w:rsidR="00177991" w:rsidRPr="00324A75" w:rsidRDefault="00177991" w:rsidP="007A37D8">
      <w:pPr>
        <w:tabs>
          <w:tab w:val="left" w:pos="2028"/>
        </w:tabs>
        <w:jc w:val="both"/>
        <w:rPr>
          <w:rFonts w:ascii="Times New Roman" w:hAnsi="Times New Roman" w:cs="Times New Roman"/>
        </w:rPr>
      </w:pPr>
    </w:p>
    <w:p w14:paraId="148C0B6E" w14:textId="5326A4E7" w:rsidR="00177991" w:rsidRPr="00523988" w:rsidRDefault="00177991" w:rsidP="00523988">
      <w:pPr>
        <w:pStyle w:val="ListParagraph"/>
        <w:numPr>
          <w:ilvl w:val="0"/>
          <w:numId w:val="52"/>
        </w:numPr>
        <w:tabs>
          <w:tab w:val="left" w:pos="2028"/>
        </w:tabs>
        <w:jc w:val="both"/>
        <w:rPr>
          <w:rFonts w:ascii="Times New Roman" w:hAnsi="Times New Roman" w:cs="Times New Roman"/>
          <w:b/>
          <w:bCs/>
          <w:sz w:val="28"/>
          <w:szCs w:val="28"/>
        </w:rPr>
      </w:pPr>
      <w:r w:rsidRPr="00523988">
        <w:rPr>
          <w:rFonts w:ascii="Times New Roman" w:hAnsi="Times New Roman" w:cs="Times New Roman"/>
          <w:b/>
          <w:bCs/>
          <w:sz w:val="28"/>
          <w:szCs w:val="28"/>
        </w:rPr>
        <w:t>View Reports</w:t>
      </w:r>
    </w:p>
    <w:p w14:paraId="5B9F3A59" w14:textId="63018D20" w:rsidR="00177991" w:rsidRPr="00324A75" w:rsidRDefault="00177991" w:rsidP="00DE2EE8">
      <w:pPr>
        <w:pStyle w:val="ListParagraph"/>
        <w:numPr>
          <w:ilvl w:val="0"/>
          <w:numId w:val="66"/>
        </w:numPr>
        <w:tabs>
          <w:tab w:val="left" w:pos="2028"/>
        </w:tabs>
        <w:ind w:left="1080"/>
        <w:jc w:val="both"/>
        <w:rPr>
          <w:rFonts w:ascii="Times New Roman" w:hAnsi="Times New Roman" w:cs="Times New Roman"/>
        </w:rPr>
      </w:pPr>
      <w:r w:rsidRPr="00324A75">
        <w:rPr>
          <w:rFonts w:ascii="Times New Roman" w:hAnsi="Times New Roman" w:cs="Times New Roman"/>
        </w:rPr>
        <w:t>The user re</w:t>
      </w:r>
      <w:r w:rsidR="00B058DB" w:rsidRPr="00324A75">
        <w:rPr>
          <w:rFonts w:ascii="Times New Roman" w:hAnsi="Times New Roman" w:cs="Times New Roman"/>
        </w:rPr>
        <w:t>quest for viewing report</w:t>
      </w:r>
      <w:r w:rsidRPr="00324A75">
        <w:rPr>
          <w:rFonts w:ascii="Times New Roman" w:hAnsi="Times New Roman" w:cs="Times New Roman"/>
        </w:rPr>
        <w:t>.</w:t>
      </w:r>
    </w:p>
    <w:p w14:paraId="068E5BCD" w14:textId="67724E08" w:rsidR="00177991" w:rsidRPr="00324A75" w:rsidRDefault="00792C2F" w:rsidP="00DE2EE8">
      <w:pPr>
        <w:pStyle w:val="ListParagraph"/>
        <w:numPr>
          <w:ilvl w:val="0"/>
          <w:numId w:val="66"/>
        </w:numPr>
        <w:tabs>
          <w:tab w:val="left" w:pos="2028"/>
        </w:tabs>
        <w:ind w:left="1080"/>
        <w:jc w:val="both"/>
        <w:rPr>
          <w:rFonts w:ascii="Times New Roman" w:hAnsi="Times New Roman" w:cs="Times New Roman"/>
        </w:rPr>
      </w:pPr>
      <w:r w:rsidRPr="00324A75">
        <w:rPr>
          <w:rFonts w:ascii="Times New Roman" w:hAnsi="Times New Roman" w:cs="Times New Roman"/>
        </w:rPr>
        <w:t xml:space="preserve">The system request for the details of the report on that </w:t>
      </w:r>
      <w:r w:rsidR="00B86700" w:rsidRPr="00324A75">
        <w:rPr>
          <w:rFonts w:ascii="Times New Roman" w:hAnsi="Times New Roman" w:cs="Times New Roman"/>
        </w:rPr>
        <w:t>particular user</w:t>
      </w:r>
      <w:r w:rsidR="00177991" w:rsidRPr="00324A75">
        <w:rPr>
          <w:rFonts w:ascii="Times New Roman" w:hAnsi="Times New Roman" w:cs="Times New Roman"/>
        </w:rPr>
        <w:t>.</w:t>
      </w:r>
    </w:p>
    <w:p w14:paraId="57E776F0" w14:textId="7F9F7041" w:rsidR="00B86700" w:rsidRPr="00324A75" w:rsidRDefault="00B86700" w:rsidP="00DE2EE8">
      <w:pPr>
        <w:pStyle w:val="ListParagraph"/>
        <w:numPr>
          <w:ilvl w:val="0"/>
          <w:numId w:val="66"/>
        </w:numPr>
        <w:tabs>
          <w:tab w:val="left" w:pos="2028"/>
        </w:tabs>
        <w:ind w:left="1080"/>
        <w:jc w:val="both"/>
        <w:rPr>
          <w:rFonts w:ascii="Times New Roman" w:hAnsi="Times New Roman" w:cs="Times New Roman"/>
        </w:rPr>
      </w:pPr>
      <w:r w:rsidRPr="00324A75">
        <w:rPr>
          <w:rFonts w:ascii="Times New Roman" w:hAnsi="Times New Roman" w:cs="Times New Roman"/>
        </w:rPr>
        <w:t>If there is any report it will be displayed</w:t>
      </w:r>
      <w:r w:rsidR="008B7330" w:rsidRPr="00324A75">
        <w:rPr>
          <w:rFonts w:ascii="Times New Roman" w:hAnsi="Times New Roman" w:cs="Times New Roman"/>
        </w:rPr>
        <w:t>.</w:t>
      </w:r>
    </w:p>
    <w:p w14:paraId="4A537428" w14:textId="5EAD0692" w:rsidR="008B7330" w:rsidRPr="00324A75" w:rsidRDefault="008B7330" w:rsidP="00DE2EE8">
      <w:pPr>
        <w:pStyle w:val="ListParagraph"/>
        <w:numPr>
          <w:ilvl w:val="0"/>
          <w:numId w:val="66"/>
        </w:numPr>
        <w:tabs>
          <w:tab w:val="left" w:pos="2028"/>
        </w:tabs>
        <w:ind w:left="1080"/>
        <w:jc w:val="both"/>
        <w:rPr>
          <w:rFonts w:ascii="Times New Roman" w:hAnsi="Times New Roman" w:cs="Times New Roman"/>
        </w:rPr>
      </w:pPr>
      <w:r w:rsidRPr="00324A75">
        <w:rPr>
          <w:rFonts w:ascii="Times New Roman" w:hAnsi="Times New Roman" w:cs="Times New Roman"/>
        </w:rPr>
        <w:t xml:space="preserve">If no report found then it will </w:t>
      </w:r>
      <w:r w:rsidR="00846347" w:rsidRPr="00324A75">
        <w:rPr>
          <w:rFonts w:ascii="Times New Roman" w:hAnsi="Times New Roman" w:cs="Times New Roman"/>
        </w:rPr>
        <w:t>show no report found</w:t>
      </w:r>
    </w:p>
    <w:p w14:paraId="1B472CBD" w14:textId="77777777" w:rsidR="00177991" w:rsidRPr="00324A75" w:rsidRDefault="00177991" w:rsidP="00DE2EE8">
      <w:pPr>
        <w:tabs>
          <w:tab w:val="left" w:pos="2028"/>
        </w:tabs>
        <w:ind w:left="360"/>
        <w:jc w:val="both"/>
        <w:rPr>
          <w:rFonts w:ascii="Times New Roman" w:hAnsi="Times New Roman" w:cs="Times New Roman"/>
        </w:rPr>
      </w:pPr>
    </w:p>
    <w:p w14:paraId="02569504" w14:textId="04F1F6E0" w:rsidR="008644C1" w:rsidRPr="00324A75" w:rsidRDefault="008644C1" w:rsidP="00DE2EE8">
      <w:pPr>
        <w:tabs>
          <w:tab w:val="left" w:pos="2028"/>
        </w:tabs>
        <w:ind w:left="360"/>
        <w:jc w:val="both"/>
        <w:rPr>
          <w:rFonts w:ascii="Times New Roman" w:hAnsi="Times New Roman" w:cs="Times New Roman"/>
        </w:rPr>
      </w:pPr>
    </w:p>
    <w:p w14:paraId="0AE4AB75" w14:textId="77777777" w:rsidR="00197A48" w:rsidRPr="00324A75" w:rsidRDefault="00197A48" w:rsidP="007A37D8">
      <w:pPr>
        <w:tabs>
          <w:tab w:val="left" w:pos="2028"/>
        </w:tabs>
        <w:jc w:val="both"/>
        <w:rPr>
          <w:rFonts w:ascii="Times New Roman" w:hAnsi="Times New Roman" w:cs="Times New Roman"/>
        </w:rPr>
      </w:pPr>
    </w:p>
    <w:p w14:paraId="085EFFBA" w14:textId="77777777" w:rsidR="00A567F6" w:rsidRPr="00324A75" w:rsidRDefault="00A567F6" w:rsidP="007A37D8">
      <w:pPr>
        <w:tabs>
          <w:tab w:val="left" w:pos="2028"/>
        </w:tabs>
        <w:jc w:val="both"/>
        <w:rPr>
          <w:rFonts w:ascii="Times New Roman" w:hAnsi="Times New Roman" w:cs="Times New Roman"/>
        </w:rPr>
      </w:pPr>
    </w:p>
    <w:p w14:paraId="15A0C095" w14:textId="77777777" w:rsidR="00231A21" w:rsidRPr="00324A75" w:rsidRDefault="00231A21" w:rsidP="007A37D8">
      <w:pPr>
        <w:tabs>
          <w:tab w:val="left" w:pos="2028"/>
        </w:tabs>
        <w:jc w:val="both"/>
        <w:rPr>
          <w:rFonts w:ascii="Times New Roman" w:hAnsi="Times New Roman" w:cs="Times New Roman"/>
        </w:rPr>
      </w:pPr>
    </w:p>
    <w:p w14:paraId="3005EA9C" w14:textId="77777777" w:rsidR="00201FA4" w:rsidRPr="00324A75" w:rsidRDefault="00201FA4" w:rsidP="007A37D8">
      <w:pPr>
        <w:tabs>
          <w:tab w:val="left" w:pos="2028"/>
        </w:tabs>
        <w:jc w:val="both"/>
        <w:rPr>
          <w:rFonts w:ascii="Times New Roman" w:hAnsi="Times New Roman" w:cs="Times New Roman"/>
        </w:rPr>
      </w:pPr>
    </w:p>
    <w:p w14:paraId="4315718D" w14:textId="77777777" w:rsidR="00DE6C21" w:rsidRPr="00324A75" w:rsidRDefault="00DE6C21" w:rsidP="007A37D8">
      <w:pPr>
        <w:tabs>
          <w:tab w:val="left" w:pos="2028"/>
        </w:tabs>
        <w:jc w:val="both"/>
        <w:rPr>
          <w:rFonts w:ascii="Times New Roman" w:hAnsi="Times New Roman" w:cs="Times New Roman"/>
        </w:rPr>
      </w:pPr>
    </w:p>
    <w:p w14:paraId="01D19835" w14:textId="77777777" w:rsidR="00FD3A3E" w:rsidRPr="00324A75" w:rsidRDefault="00FD3A3E" w:rsidP="007A37D8">
      <w:pPr>
        <w:tabs>
          <w:tab w:val="left" w:pos="2028"/>
        </w:tabs>
        <w:ind w:left="360"/>
        <w:jc w:val="both"/>
        <w:rPr>
          <w:rFonts w:ascii="Times New Roman" w:hAnsi="Times New Roman" w:cs="Times New Roman"/>
        </w:rPr>
      </w:pPr>
    </w:p>
    <w:p w14:paraId="52F0BA37" w14:textId="77777777" w:rsidR="00327B48" w:rsidRPr="00324A75" w:rsidRDefault="00327B48" w:rsidP="007A37D8">
      <w:pPr>
        <w:tabs>
          <w:tab w:val="left" w:pos="2028"/>
        </w:tabs>
        <w:jc w:val="both"/>
        <w:rPr>
          <w:rFonts w:ascii="Times New Roman" w:hAnsi="Times New Roman" w:cs="Times New Roman"/>
        </w:rPr>
      </w:pPr>
    </w:p>
    <w:p w14:paraId="232EE095" w14:textId="77777777" w:rsidR="00CD06D7" w:rsidRPr="00324A75" w:rsidRDefault="00CD06D7" w:rsidP="007A37D8">
      <w:pPr>
        <w:tabs>
          <w:tab w:val="left" w:pos="2028"/>
        </w:tabs>
        <w:jc w:val="both"/>
        <w:rPr>
          <w:rFonts w:ascii="Times New Roman" w:hAnsi="Times New Roman" w:cs="Times New Roman"/>
        </w:rPr>
      </w:pPr>
    </w:p>
    <w:p w14:paraId="41E49A4A" w14:textId="77777777" w:rsidR="00686BAE" w:rsidRPr="00324A75" w:rsidRDefault="00686BAE" w:rsidP="007A37D8">
      <w:pPr>
        <w:tabs>
          <w:tab w:val="left" w:pos="2028"/>
        </w:tabs>
        <w:jc w:val="both"/>
        <w:rPr>
          <w:rFonts w:ascii="Times New Roman" w:hAnsi="Times New Roman" w:cs="Times New Roman"/>
        </w:rPr>
      </w:pPr>
    </w:p>
    <w:p w14:paraId="67C13E74" w14:textId="77777777" w:rsidR="009A115E" w:rsidRPr="00324A75" w:rsidRDefault="009A115E" w:rsidP="007A37D8">
      <w:pPr>
        <w:tabs>
          <w:tab w:val="left" w:pos="2028"/>
        </w:tabs>
        <w:jc w:val="both"/>
        <w:rPr>
          <w:rFonts w:ascii="Times New Roman" w:hAnsi="Times New Roman" w:cs="Times New Roman"/>
        </w:rPr>
      </w:pPr>
    </w:p>
    <w:p w14:paraId="1050D624" w14:textId="77777777" w:rsidR="001A0233" w:rsidRDefault="001A0233" w:rsidP="007A37D8">
      <w:pPr>
        <w:jc w:val="both"/>
        <w:rPr>
          <w:rFonts w:ascii="Times New Roman" w:hAnsi="Times New Roman" w:cs="Times New Roman"/>
          <w:b/>
          <w:bCs/>
          <w:sz w:val="44"/>
          <w:szCs w:val="44"/>
        </w:rPr>
      </w:pPr>
    </w:p>
    <w:p w14:paraId="4FEF12C6" w14:textId="77777777" w:rsidR="00DE2EE8" w:rsidRDefault="00DE2EE8" w:rsidP="007A37D8">
      <w:pPr>
        <w:jc w:val="both"/>
        <w:rPr>
          <w:rFonts w:ascii="Times New Roman" w:hAnsi="Times New Roman" w:cs="Times New Roman"/>
          <w:b/>
          <w:bCs/>
          <w:sz w:val="44"/>
          <w:szCs w:val="44"/>
        </w:rPr>
      </w:pPr>
    </w:p>
    <w:p w14:paraId="7A488B03" w14:textId="77777777" w:rsidR="00DE2EE8" w:rsidRDefault="00DE2EE8" w:rsidP="007A37D8">
      <w:pPr>
        <w:jc w:val="both"/>
        <w:rPr>
          <w:rFonts w:ascii="Times New Roman" w:hAnsi="Times New Roman" w:cs="Times New Roman"/>
          <w:b/>
          <w:bCs/>
          <w:sz w:val="44"/>
          <w:szCs w:val="44"/>
        </w:rPr>
      </w:pPr>
    </w:p>
    <w:p w14:paraId="3284914F" w14:textId="77777777" w:rsidR="00DE2EE8" w:rsidRDefault="00DE2EE8" w:rsidP="007A37D8">
      <w:pPr>
        <w:jc w:val="both"/>
        <w:rPr>
          <w:rFonts w:ascii="Times New Roman" w:hAnsi="Times New Roman" w:cs="Times New Roman"/>
          <w:b/>
          <w:bCs/>
          <w:sz w:val="44"/>
          <w:szCs w:val="44"/>
        </w:rPr>
      </w:pPr>
    </w:p>
    <w:p w14:paraId="51B612D6" w14:textId="77777777" w:rsidR="00DE2EE8" w:rsidRDefault="00DE2EE8" w:rsidP="007A37D8">
      <w:pPr>
        <w:jc w:val="both"/>
        <w:rPr>
          <w:rFonts w:ascii="Times New Roman" w:hAnsi="Times New Roman" w:cs="Times New Roman"/>
          <w:b/>
          <w:bCs/>
          <w:sz w:val="44"/>
          <w:szCs w:val="44"/>
        </w:rPr>
      </w:pPr>
    </w:p>
    <w:p w14:paraId="26020D66" w14:textId="77777777" w:rsidR="00DE2EE8" w:rsidRDefault="00DE2EE8" w:rsidP="007A37D8">
      <w:pPr>
        <w:jc w:val="both"/>
        <w:rPr>
          <w:rFonts w:ascii="Times New Roman" w:hAnsi="Times New Roman" w:cs="Times New Roman"/>
          <w:b/>
          <w:bCs/>
          <w:sz w:val="44"/>
          <w:szCs w:val="44"/>
        </w:rPr>
      </w:pPr>
    </w:p>
    <w:p w14:paraId="2C97F52C" w14:textId="77777777" w:rsidR="00DE2EE8" w:rsidRDefault="00DE2EE8" w:rsidP="007A37D8">
      <w:pPr>
        <w:jc w:val="both"/>
        <w:rPr>
          <w:rFonts w:ascii="Times New Roman" w:hAnsi="Times New Roman" w:cs="Times New Roman"/>
          <w:b/>
          <w:bCs/>
          <w:sz w:val="44"/>
          <w:szCs w:val="44"/>
        </w:rPr>
      </w:pPr>
    </w:p>
    <w:p w14:paraId="1175C09D" w14:textId="77777777" w:rsidR="0001141A" w:rsidRDefault="0001141A" w:rsidP="007A37D8">
      <w:pPr>
        <w:jc w:val="both"/>
        <w:rPr>
          <w:rFonts w:ascii="Times New Roman" w:hAnsi="Times New Roman" w:cs="Times New Roman"/>
          <w:b/>
          <w:bCs/>
          <w:sz w:val="44"/>
          <w:szCs w:val="44"/>
        </w:rPr>
      </w:pPr>
    </w:p>
    <w:p w14:paraId="3A83F77F" w14:textId="77777777" w:rsidR="0001141A" w:rsidRDefault="0001141A" w:rsidP="007A37D8">
      <w:pPr>
        <w:jc w:val="both"/>
        <w:rPr>
          <w:rFonts w:ascii="Times New Roman" w:hAnsi="Times New Roman" w:cs="Times New Roman"/>
          <w:b/>
          <w:bCs/>
          <w:sz w:val="44"/>
          <w:szCs w:val="44"/>
        </w:rPr>
      </w:pPr>
    </w:p>
    <w:p w14:paraId="59EE2B70" w14:textId="77777777" w:rsidR="0001141A" w:rsidRDefault="0001141A" w:rsidP="007A37D8">
      <w:pPr>
        <w:jc w:val="both"/>
        <w:rPr>
          <w:rFonts w:ascii="Times New Roman" w:hAnsi="Times New Roman" w:cs="Times New Roman"/>
          <w:b/>
          <w:bCs/>
          <w:sz w:val="44"/>
          <w:szCs w:val="44"/>
        </w:rPr>
      </w:pPr>
    </w:p>
    <w:p w14:paraId="64618AAD" w14:textId="77777777" w:rsidR="0001141A" w:rsidRDefault="0001141A" w:rsidP="007A37D8">
      <w:pPr>
        <w:jc w:val="both"/>
        <w:rPr>
          <w:rFonts w:ascii="Times New Roman" w:hAnsi="Times New Roman" w:cs="Times New Roman"/>
          <w:b/>
          <w:bCs/>
          <w:sz w:val="44"/>
          <w:szCs w:val="44"/>
        </w:rPr>
      </w:pPr>
    </w:p>
    <w:p w14:paraId="04492BE8" w14:textId="77777777" w:rsidR="0001141A" w:rsidRDefault="0001141A" w:rsidP="007A37D8">
      <w:pPr>
        <w:jc w:val="both"/>
        <w:rPr>
          <w:rFonts w:ascii="Times New Roman" w:hAnsi="Times New Roman" w:cs="Times New Roman"/>
          <w:b/>
          <w:bCs/>
          <w:sz w:val="44"/>
          <w:szCs w:val="44"/>
        </w:rPr>
      </w:pPr>
    </w:p>
    <w:p w14:paraId="4E41E7B8" w14:textId="77777777" w:rsidR="00DE2EE8" w:rsidRDefault="00DE2EE8" w:rsidP="007A37D8">
      <w:pPr>
        <w:jc w:val="both"/>
        <w:rPr>
          <w:rFonts w:ascii="Times New Roman" w:hAnsi="Times New Roman" w:cs="Times New Roman"/>
          <w:b/>
          <w:bCs/>
          <w:sz w:val="44"/>
          <w:szCs w:val="44"/>
        </w:rPr>
      </w:pPr>
    </w:p>
    <w:p w14:paraId="50CE5FEC" w14:textId="17432D55" w:rsidR="00BE0ABE" w:rsidRPr="00523988" w:rsidRDefault="00B83AAE" w:rsidP="00DE2EE8">
      <w:pPr>
        <w:pStyle w:val="ListParagraph"/>
        <w:numPr>
          <w:ilvl w:val="1"/>
          <w:numId w:val="37"/>
        </w:numPr>
        <w:ind w:left="720"/>
        <w:jc w:val="both"/>
        <w:rPr>
          <w:rFonts w:ascii="Times New Roman" w:hAnsi="Times New Roman" w:cs="Times New Roman"/>
          <w:b/>
          <w:bCs/>
          <w:sz w:val="28"/>
          <w:szCs w:val="28"/>
        </w:rPr>
      </w:pPr>
      <w:r w:rsidRPr="00B96D2D">
        <w:rPr>
          <w:rFonts w:ascii="Times New Roman" w:hAnsi="Times New Roman" w:cs="Times New Roman"/>
          <w:b/>
          <w:bCs/>
          <w:sz w:val="28"/>
          <w:szCs w:val="28"/>
        </w:rPr>
        <w:t>Sequence Diagram</w:t>
      </w:r>
    </w:p>
    <w:p w14:paraId="68299756" w14:textId="77777777" w:rsidR="00AD0D47" w:rsidRPr="00324A75" w:rsidRDefault="00AD0D47" w:rsidP="007A37D8">
      <w:pPr>
        <w:pStyle w:val="Body"/>
        <w:spacing w:line="360" w:lineRule="auto"/>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 sequence diagram in a Unified Modeling Language (UML) is a kind of interaction diagram that shows how processes operate with one another and in what order. A sequence diagram shows object interactions arranged in time sequence. It depicts the objects and classes involved in the scenario and the sequence of messages exchanged between the objects needed to carry out the functionality of the scenario. Sequence diagrams typically are associated with use case realizations in the Logical View of the system under development.</w:t>
      </w:r>
    </w:p>
    <w:p w14:paraId="1FE804F3" w14:textId="24AFBCFD" w:rsidR="00AD0D47" w:rsidRPr="00324A75" w:rsidRDefault="00AD0D47" w:rsidP="007A37D8">
      <w:pPr>
        <w:pStyle w:val="Body"/>
        <w:spacing w:line="360" w:lineRule="auto"/>
        <w:jc w:val="both"/>
        <w:rPr>
          <w:rFonts w:ascii="Times New Roman" w:eastAsia="Times New Roman" w:hAnsi="Times New Roman" w:cs="Times New Roman"/>
          <w:sz w:val="24"/>
          <w:szCs w:val="24"/>
        </w:rPr>
      </w:pPr>
    </w:p>
    <w:p w14:paraId="1E9FB5AE" w14:textId="77777777" w:rsidR="00AD0D47" w:rsidRPr="00324A75" w:rsidRDefault="00AD0D47" w:rsidP="007A37D8">
      <w:pPr>
        <w:pStyle w:val="ListParagraph"/>
        <w:ind w:left="0"/>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Diagram Notations:</w:t>
      </w:r>
    </w:p>
    <w:tbl>
      <w:tblPr>
        <w:tblStyle w:val="TableGrid"/>
        <w:tblW w:w="10064" w:type="dxa"/>
        <w:tblInd w:w="-16" w:type="dxa"/>
        <w:tblLayout w:type="fixed"/>
        <w:tblLook w:val="04A0" w:firstRow="1" w:lastRow="0" w:firstColumn="1" w:lastColumn="0" w:noHBand="0" w:noVBand="1"/>
      </w:tblPr>
      <w:tblGrid>
        <w:gridCol w:w="3210"/>
        <w:gridCol w:w="3210"/>
        <w:gridCol w:w="3644"/>
      </w:tblGrid>
      <w:tr w:rsidR="00AD0D47" w:rsidRPr="00324A75" w14:paraId="161C3999" w14:textId="77777777" w:rsidTr="00AD0D47">
        <w:trPr>
          <w:trHeight w:val="301"/>
        </w:trPr>
        <w:tc>
          <w:tcPr>
            <w:tcW w:w="3210" w:type="dxa"/>
          </w:tcPr>
          <w:p w14:paraId="70099C37" w14:textId="77777777" w:rsidR="00AD0D47" w:rsidRPr="00324A75" w:rsidRDefault="00AD0D47" w:rsidP="007A37D8">
            <w:pPr>
              <w:pStyle w:val="TableStyle1"/>
              <w:jc w:val="both"/>
              <w:rPr>
                <w:rFonts w:ascii="Times New Roman" w:hAnsi="Times New Roman" w:cs="Times New Roman"/>
              </w:rPr>
            </w:pPr>
            <w:r w:rsidRPr="00324A75">
              <w:rPr>
                <w:rFonts w:ascii="Times New Roman" w:hAnsi="Times New Roman" w:cs="Times New Roman"/>
                <w:sz w:val="24"/>
                <w:szCs w:val="24"/>
              </w:rPr>
              <w:t xml:space="preserve">Name </w:t>
            </w:r>
          </w:p>
        </w:tc>
        <w:tc>
          <w:tcPr>
            <w:tcW w:w="3210" w:type="dxa"/>
          </w:tcPr>
          <w:p w14:paraId="3BBAD92D" w14:textId="77777777" w:rsidR="00AD0D47" w:rsidRPr="00324A75" w:rsidRDefault="00AD0D47" w:rsidP="007A37D8">
            <w:pPr>
              <w:pStyle w:val="TableStyle1"/>
              <w:jc w:val="both"/>
              <w:rPr>
                <w:rFonts w:ascii="Times New Roman" w:hAnsi="Times New Roman" w:cs="Times New Roman"/>
              </w:rPr>
            </w:pPr>
            <w:r w:rsidRPr="00324A75">
              <w:rPr>
                <w:rFonts w:ascii="Times New Roman" w:hAnsi="Times New Roman" w:cs="Times New Roman"/>
                <w:sz w:val="24"/>
                <w:szCs w:val="24"/>
              </w:rPr>
              <w:t xml:space="preserve">Symbol </w:t>
            </w:r>
          </w:p>
        </w:tc>
        <w:tc>
          <w:tcPr>
            <w:tcW w:w="3644" w:type="dxa"/>
          </w:tcPr>
          <w:p w14:paraId="0A2A5C1B" w14:textId="77777777" w:rsidR="00AD0D47" w:rsidRPr="00324A75" w:rsidRDefault="00AD0D47" w:rsidP="007A37D8">
            <w:pPr>
              <w:pStyle w:val="Body"/>
              <w:jc w:val="both"/>
              <w:rPr>
                <w:rFonts w:ascii="Times New Roman" w:hAnsi="Times New Roman" w:cs="Times New Roman"/>
                <w:b/>
                <w:bCs/>
              </w:rPr>
            </w:pPr>
            <w:r w:rsidRPr="00324A75">
              <w:rPr>
                <w:rFonts w:ascii="Times New Roman" w:hAnsi="Times New Roman" w:cs="Times New Roman"/>
                <w:b/>
                <w:bCs/>
                <w:sz w:val="24"/>
                <w:szCs w:val="24"/>
              </w:rPr>
              <w:t>Description</w:t>
            </w:r>
          </w:p>
        </w:tc>
      </w:tr>
      <w:tr w:rsidR="00AD0D47" w:rsidRPr="00324A75" w14:paraId="236D59C5" w14:textId="77777777" w:rsidTr="00AD0D47">
        <w:trPr>
          <w:trHeight w:val="1201"/>
        </w:trPr>
        <w:tc>
          <w:tcPr>
            <w:tcW w:w="3210" w:type="dxa"/>
          </w:tcPr>
          <w:p w14:paraId="53DA687D" w14:textId="77777777" w:rsidR="00AD0D47" w:rsidRPr="00324A75" w:rsidRDefault="00AD0D47"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Synchronous</w:t>
            </w:r>
          </w:p>
          <w:p w14:paraId="7CE76F4E" w14:textId="77777777" w:rsidR="00AD0D47" w:rsidRPr="00324A75" w:rsidRDefault="00AD0D47"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Message</w:t>
            </w:r>
          </w:p>
        </w:tc>
        <w:tc>
          <w:tcPr>
            <w:tcW w:w="3210" w:type="dxa"/>
          </w:tcPr>
          <w:p w14:paraId="55A5F2C1" w14:textId="77777777" w:rsidR="00AD0D47" w:rsidRPr="00324A75" w:rsidRDefault="00AD0D47" w:rsidP="007A37D8">
            <w:pPr>
              <w:pStyle w:val="TableStyle2"/>
              <w:jc w:val="both"/>
              <w:rPr>
                <w:rFonts w:ascii="Times New Roman" w:eastAsia="Times New Roman" w:hAnsi="Times New Roman" w:cs="Times New Roman"/>
              </w:rPr>
            </w:pPr>
            <w:r w:rsidRPr="00324A75">
              <w:rPr>
                <w:rFonts w:ascii="Times New Roman" w:eastAsia="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5" behindDoc="0" locked="0" layoutInCell="1" allowOverlap="1" wp14:anchorId="5C5846A8" wp14:editId="419B88A7">
                      <wp:simplePos x="0" y="0"/>
                      <wp:positionH relativeFrom="column">
                        <wp:posOffset>297180</wp:posOffset>
                      </wp:positionH>
                      <wp:positionV relativeFrom="paragraph">
                        <wp:posOffset>351874</wp:posOffset>
                      </wp:positionV>
                      <wp:extent cx="1280160" cy="5715"/>
                      <wp:effectExtent l="0" t="57150" r="34290" b="89535"/>
                      <wp:wrapSquare wrapText="bothSides"/>
                      <wp:docPr id="2014503522" name="Straight Arrow Connector 9"/>
                      <wp:cNvGraphicFramePr/>
                      <a:graphic xmlns:a="http://schemas.openxmlformats.org/drawingml/2006/main">
                        <a:graphicData uri="http://schemas.microsoft.com/office/word/2010/wordprocessingShape">
                          <wps:wsp>
                            <wps:cNvCnPr/>
                            <wps:spPr>
                              <a:xfrm>
                                <a:off x="0" y="0"/>
                                <a:ext cx="1280160" cy="57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6C16C" id="Straight Arrow Connector 9" o:spid="_x0000_s1026" type="#_x0000_t32" style="position:absolute;margin-left:23.4pt;margin-top:27.7pt;width:100.8pt;height:.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" strokecolor="black [3213]" strokeweight="1pt">
                      <v:stroke endarrow="block" joinstyle="miter"/>
                      <w10:wrap type="square"/>
                    </v:shape>
                  </w:pict>
                </mc:Fallback>
              </mc:AlternateContent>
            </w:r>
          </w:p>
          <w:p w14:paraId="5A5EB3D9" w14:textId="77777777" w:rsidR="00AD0D47" w:rsidRPr="00324A75" w:rsidRDefault="00AD0D47" w:rsidP="007A37D8">
            <w:pPr>
              <w:pStyle w:val="TableStyle2"/>
              <w:jc w:val="both"/>
              <w:rPr>
                <w:rFonts w:ascii="Times New Roman" w:hAnsi="Times New Roman" w:cs="Times New Roman"/>
              </w:rPr>
            </w:pPr>
          </w:p>
        </w:tc>
        <w:tc>
          <w:tcPr>
            <w:tcW w:w="3644" w:type="dxa"/>
          </w:tcPr>
          <w:p w14:paraId="7E266E96" w14:textId="77777777" w:rsidR="00AD0D47" w:rsidRPr="00324A75" w:rsidRDefault="00AD0D47" w:rsidP="007A37D8">
            <w:pPr>
              <w:pStyle w:val="Body"/>
              <w:jc w:val="both"/>
              <w:rPr>
                <w:rFonts w:ascii="Times New Roman" w:hAnsi="Times New Roman" w:cs="Times New Roman"/>
              </w:rPr>
            </w:pPr>
            <w:r w:rsidRPr="00324A75">
              <w:rPr>
                <w:rFonts w:ascii="Times New Roman" w:hAnsi="Times New Roman" w:cs="Times New Roman"/>
                <w:sz w:val="24"/>
                <w:szCs w:val="24"/>
              </w:rPr>
              <w:t>An instantaneous communication between objects that conveys information, with the expectation that an action will be initiated as a result.</w:t>
            </w:r>
          </w:p>
        </w:tc>
      </w:tr>
      <w:tr w:rsidR="00AD0D47" w:rsidRPr="00324A75" w14:paraId="4B4FCF4F" w14:textId="77777777" w:rsidTr="00AD0D47">
        <w:trPr>
          <w:trHeight w:val="950"/>
        </w:trPr>
        <w:tc>
          <w:tcPr>
            <w:tcW w:w="3210" w:type="dxa"/>
          </w:tcPr>
          <w:p w14:paraId="351995FC" w14:textId="77777777" w:rsidR="00AD0D47" w:rsidRPr="00324A75" w:rsidRDefault="00AD0D47" w:rsidP="007A37D8">
            <w:pPr>
              <w:pStyle w:val="TableStyle2"/>
              <w:jc w:val="both"/>
              <w:rPr>
                <w:rFonts w:ascii="Times New Roman" w:hAnsi="Times New Roman" w:cs="Times New Roman"/>
              </w:rPr>
            </w:pPr>
            <w:r w:rsidRPr="00324A75">
              <w:rPr>
                <w:rFonts w:ascii="Times New Roman" w:hAnsi="Times New Roman" w:cs="Times New Roman"/>
                <w:sz w:val="24"/>
                <w:szCs w:val="24"/>
              </w:rPr>
              <w:t>Activation Box</w:t>
            </w:r>
          </w:p>
        </w:tc>
        <w:tc>
          <w:tcPr>
            <w:tcW w:w="3210" w:type="dxa"/>
          </w:tcPr>
          <w:p w14:paraId="319BBFF6" w14:textId="77777777" w:rsidR="00AD0D47" w:rsidRPr="00324A75" w:rsidRDefault="00AD0D47" w:rsidP="007A37D8">
            <w:pPr>
              <w:pStyle w:val="TableStyle2"/>
              <w:jc w:val="both"/>
              <w:rPr>
                <w:rFonts w:ascii="Times New Roman" w:hAnsi="Times New Roman" w:cs="Times New Roman"/>
              </w:rPr>
            </w:pPr>
            <w:r w:rsidRPr="00324A75">
              <w:rPr>
                <w:rFonts w:ascii="Times New Roman" w:eastAsia="Times New Roman" w:hAnsi="Times New Roman" w:cs="Times New Roman"/>
                <w:noProof/>
              </w:rPr>
              <w:drawing>
                <wp:anchor distT="0" distB="0" distL="114300" distR="114300" simplePos="0" relativeHeight="251658248" behindDoc="0" locked="0" layoutInCell="1" allowOverlap="1" wp14:anchorId="06D63E8C" wp14:editId="642A2619">
                  <wp:simplePos x="0" y="0"/>
                  <wp:positionH relativeFrom="column">
                    <wp:posOffset>777240</wp:posOffset>
                  </wp:positionH>
                  <wp:positionV relativeFrom="paragraph">
                    <wp:posOffset>75570</wp:posOffset>
                  </wp:positionV>
                  <wp:extent cx="381000" cy="571500"/>
                  <wp:effectExtent l="0" t="0" r="0" b="0"/>
                  <wp:wrapSquare wrapText="bothSides"/>
                  <wp:docPr id="10737420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39" name="pasted-movie.png" descr="pasted-movie.png"/>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81000" cy="5715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644" w:type="dxa"/>
          </w:tcPr>
          <w:p w14:paraId="3F200AEC" w14:textId="77777777" w:rsidR="00AD0D47" w:rsidRPr="00324A75" w:rsidRDefault="00AD0D47" w:rsidP="007A37D8">
            <w:pPr>
              <w:pStyle w:val="Body"/>
              <w:jc w:val="both"/>
              <w:rPr>
                <w:rFonts w:ascii="Times New Roman" w:hAnsi="Times New Roman" w:cs="Times New Roman"/>
              </w:rPr>
            </w:pPr>
            <w:r w:rsidRPr="00324A75">
              <w:rPr>
                <w:rFonts w:ascii="Times New Roman" w:hAnsi="Times New Roman" w:cs="Times New Roman"/>
                <w:sz w:val="24"/>
                <w:szCs w:val="24"/>
              </w:rPr>
              <w:t>Represents an active object during an interaction between two objects. The length of the bar represents the duration of an object’s activeness.</w:t>
            </w:r>
          </w:p>
        </w:tc>
      </w:tr>
      <w:tr w:rsidR="00AD0D47" w:rsidRPr="00324A75" w14:paraId="74DBD327" w14:textId="77777777" w:rsidTr="00AD0D47">
        <w:trPr>
          <w:trHeight w:val="1430"/>
        </w:trPr>
        <w:tc>
          <w:tcPr>
            <w:tcW w:w="3210" w:type="dxa"/>
          </w:tcPr>
          <w:p w14:paraId="4FD0DFCB" w14:textId="77777777" w:rsidR="00AD0D47" w:rsidRPr="00324A75" w:rsidRDefault="00AD0D47"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Object</w:t>
            </w:r>
          </w:p>
        </w:tc>
        <w:tc>
          <w:tcPr>
            <w:tcW w:w="3210" w:type="dxa"/>
          </w:tcPr>
          <w:p w14:paraId="1B263D46" w14:textId="77777777" w:rsidR="00AD0D47" w:rsidRPr="00324A75" w:rsidRDefault="00AD0D47" w:rsidP="007A37D8">
            <w:pPr>
              <w:pStyle w:val="TableStyle2"/>
              <w:jc w:val="both"/>
              <w:rPr>
                <w:rFonts w:ascii="Times New Roman" w:hAnsi="Times New Roman" w:cs="Times New Roman"/>
              </w:rPr>
            </w:pPr>
            <w:r w:rsidRPr="00324A75">
              <w:rPr>
                <w:rFonts w:ascii="Times New Roman" w:eastAsia="Times New Roman" w:hAnsi="Times New Roman" w:cs="Times New Roman"/>
                <w:noProof/>
              </w:rPr>
              <w:drawing>
                <wp:anchor distT="0" distB="0" distL="114300" distR="114300" simplePos="0" relativeHeight="251658247" behindDoc="0" locked="0" layoutInCell="1" allowOverlap="1" wp14:anchorId="4004717C" wp14:editId="05828B2D">
                  <wp:simplePos x="0" y="0"/>
                  <wp:positionH relativeFrom="column">
                    <wp:posOffset>553148</wp:posOffset>
                  </wp:positionH>
                  <wp:positionV relativeFrom="paragraph">
                    <wp:posOffset>105798</wp:posOffset>
                  </wp:positionV>
                  <wp:extent cx="866140" cy="702945"/>
                  <wp:effectExtent l="0" t="0" r="0" b="1905"/>
                  <wp:wrapSquare wrapText="bothSides"/>
                  <wp:docPr id="10737420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40" name="pasted-movie.png" descr="pasted-movie.png"/>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866140" cy="7029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644" w:type="dxa"/>
          </w:tcPr>
          <w:p w14:paraId="250967B2" w14:textId="77777777" w:rsidR="00AD0D47" w:rsidRPr="00324A75" w:rsidRDefault="00AD0D47" w:rsidP="007A37D8">
            <w:pPr>
              <w:pStyle w:val="Body"/>
              <w:jc w:val="both"/>
              <w:rPr>
                <w:rFonts w:ascii="Times New Roman" w:hAnsi="Times New Roman" w:cs="Times New Roman"/>
              </w:rPr>
            </w:pPr>
            <w:r w:rsidRPr="00324A75">
              <w:rPr>
                <w:rFonts w:ascii="Times New Roman" w:hAnsi="Times New Roman" w:cs="Times New Roman"/>
                <w:sz w:val="24"/>
                <w:szCs w:val="24"/>
              </w:rPr>
              <w:t>An object that is created, performs actions, and/or is destroyed during the lifeline</w:t>
            </w:r>
          </w:p>
        </w:tc>
      </w:tr>
      <w:tr w:rsidR="00AD0D47" w:rsidRPr="00324A75" w14:paraId="00811177" w14:textId="77777777" w:rsidTr="00AD0D47">
        <w:trPr>
          <w:trHeight w:val="1728"/>
        </w:trPr>
        <w:tc>
          <w:tcPr>
            <w:tcW w:w="3210" w:type="dxa"/>
          </w:tcPr>
          <w:p w14:paraId="304087EA" w14:textId="77777777" w:rsidR="00AD0D47" w:rsidRPr="00324A75" w:rsidRDefault="00AD0D47" w:rsidP="007A37D8">
            <w:pPr>
              <w:pStyle w:val="Body"/>
              <w:jc w:val="both"/>
              <w:rPr>
                <w:rFonts w:ascii="Times New Roman" w:hAnsi="Times New Roman" w:cs="Times New Roman"/>
              </w:rPr>
            </w:pPr>
            <w:r w:rsidRPr="00324A75">
              <w:rPr>
                <w:rFonts w:ascii="Times New Roman" w:hAnsi="Times New Roman" w:cs="Times New Roman"/>
                <w:sz w:val="24"/>
                <w:szCs w:val="24"/>
              </w:rPr>
              <w:t>Alternative Fragment</w:t>
            </w:r>
          </w:p>
        </w:tc>
        <w:tc>
          <w:tcPr>
            <w:tcW w:w="3210" w:type="dxa"/>
          </w:tcPr>
          <w:p w14:paraId="36AAE284" w14:textId="77777777" w:rsidR="00AD0D47" w:rsidRPr="00324A75" w:rsidRDefault="00AD0D47" w:rsidP="007A37D8">
            <w:pPr>
              <w:pStyle w:val="TableStyle2"/>
              <w:jc w:val="both"/>
              <w:rPr>
                <w:rFonts w:ascii="Times New Roman" w:hAnsi="Times New Roman" w:cs="Times New Roman"/>
              </w:rPr>
            </w:pPr>
            <w:r w:rsidRPr="00324A75">
              <w:rPr>
                <w:rFonts w:ascii="Times New Roman" w:hAnsi="Times New Roman" w:cs="Times New Roman"/>
                <w:noProof/>
              </w:rPr>
              <w:drawing>
                <wp:anchor distT="0" distB="0" distL="114300" distR="114300" simplePos="0" relativeHeight="251658246" behindDoc="0" locked="0" layoutInCell="1" allowOverlap="1" wp14:anchorId="7C21EAC0" wp14:editId="3C37CACD">
                  <wp:simplePos x="0" y="0"/>
                  <wp:positionH relativeFrom="column">
                    <wp:posOffset>198120</wp:posOffset>
                  </wp:positionH>
                  <wp:positionV relativeFrom="paragraph">
                    <wp:posOffset>136026</wp:posOffset>
                  </wp:positionV>
                  <wp:extent cx="1560195" cy="833120"/>
                  <wp:effectExtent l="0" t="0" r="1905" b="5080"/>
                  <wp:wrapSquare wrapText="bothSides"/>
                  <wp:docPr id="33616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6861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60195" cy="833120"/>
                          </a:xfrm>
                          <a:prstGeom prst="rect">
                            <a:avLst/>
                          </a:prstGeom>
                        </pic:spPr>
                      </pic:pic>
                    </a:graphicData>
                  </a:graphic>
                  <wp14:sizeRelH relativeFrom="margin">
                    <wp14:pctWidth>0</wp14:pctWidth>
                  </wp14:sizeRelH>
                  <wp14:sizeRelV relativeFrom="margin">
                    <wp14:pctHeight>0</wp14:pctHeight>
                  </wp14:sizeRelV>
                </wp:anchor>
              </w:drawing>
            </w:r>
          </w:p>
        </w:tc>
        <w:tc>
          <w:tcPr>
            <w:tcW w:w="3644" w:type="dxa"/>
          </w:tcPr>
          <w:p w14:paraId="54C0B8DE" w14:textId="77777777" w:rsidR="00AD0D47" w:rsidRPr="00324A75" w:rsidRDefault="00AD0D47" w:rsidP="007A37D8">
            <w:pPr>
              <w:pStyle w:val="Body"/>
              <w:jc w:val="both"/>
              <w:rPr>
                <w:rFonts w:ascii="Times New Roman" w:hAnsi="Times New Roman" w:cs="Times New Roman"/>
              </w:rPr>
            </w:pPr>
            <w:r w:rsidRPr="00324A75">
              <w:rPr>
                <w:rFonts w:ascii="Times New Roman" w:hAnsi="Times New Roman" w:cs="Times New Roman"/>
                <w:sz w:val="24"/>
                <w:szCs w:val="24"/>
              </w:rPr>
              <w:t>Two or more message sequences exist, and a choice must be made between the two of them.</w:t>
            </w:r>
          </w:p>
        </w:tc>
      </w:tr>
    </w:tbl>
    <w:p w14:paraId="66618C67" w14:textId="77777777" w:rsidR="00E35F77" w:rsidRPr="00324A75" w:rsidRDefault="00E35F77" w:rsidP="007A37D8">
      <w:pPr>
        <w:jc w:val="both"/>
        <w:rPr>
          <w:rFonts w:ascii="Times New Roman" w:hAnsi="Times New Roman" w:cs="Times New Roman"/>
          <w:b/>
          <w:bCs/>
          <w:sz w:val="32"/>
          <w:szCs w:val="32"/>
        </w:rPr>
      </w:pPr>
    </w:p>
    <w:p w14:paraId="0E544348" w14:textId="07ACFD64" w:rsidR="008D4E8F" w:rsidRPr="001C018E" w:rsidRDefault="008D4E8F" w:rsidP="008D4E8F">
      <w:pPr>
        <w:pStyle w:val="Caption"/>
        <w:rPr>
          <w:rFonts w:cs="Times New Roman"/>
          <w:b/>
          <w:bCs/>
          <w:i/>
          <w:iCs w:val="0"/>
          <w:sz w:val="28"/>
          <w:szCs w:val="28"/>
          <w:lang w:val="en-US"/>
        </w:rPr>
      </w:pPr>
      <w:bookmarkStart w:id="16" w:name="_Toc148126519"/>
      <w:r w:rsidRPr="001C018E">
        <w:rPr>
          <w:b/>
          <w:bCs/>
          <w:i/>
          <w:iCs w:val="0"/>
        </w:rPr>
        <w:t>Table</w:t>
      </w:r>
      <w:r w:rsidR="001C018E">
        <w:rPr>
          <w:b/>
          <w:bCs/>
          <w:i/>
          <w:iCs w:val="0"/>
        </w:rPr>
        <w:t>4</w:t>
      </w:r>
      <w:r w:rsidRPr="001C018E">
        <w:rPr>
          <w:b/>
          <w:bCs/>
          <w:i/>
          <w:iCs w:val="0"/>
        </w:rPr>
        <w:t xml:space="preserve">.5 </w:t>
      </w:r>
      <w:r w:rsidRPr="001C018E">
        <w:rPr>
          <w:rFonts w:eastAsia="Arial Unicode MS" w:cs="Times New Roman"/>
          <w:b/>
          <w:bCs/>
          <w:i/>
          <w:iCs w:val="0"/>
          <w:lang w:val="en-US"/>
        </w:rPr>
        <w:t xml:space="preserve">Sequence Diagram </w:t>
      </w:r>
      <w:r w:rsidRPr="001C018E">
        <w:rPr>
          <w:rFonts w:eastAsia="Arial Unicode MS" w:cs="Times New Roman"/>
          <w:b/>
          <w:bCs/>
          <w:i/>
          <w:iCs w:val="0"/>
          <w:lang w:val="fr-FR"/>
        </w:rPr>
        <w:t>Notations</w:t>
      </w:r>
      <w:bookmarkEnd w:id="16"/>
    </w:p>
    <w:p w14:paraId="0B302857" w14:textId="2BD85132" w:rsidR="00AD0D47" w:rsidRPr="00324A75" w:rsidRDefault="00AD0D47" w:rsidP="007A37D8">
      <w:pPr>
        <w:jc w:val="both"/>
        <w:rPr>
          <w:rFonts w:ascii="Times New Roman" w:hAnsi="Times New Roman" w:cs="Times New Roman"/>
          <w:b/>
          <w:bCs/>
          <w:sz w:val="32"/>
          <w:szCs w:val="32"/>
        </w:rPr>
      </w:pPr>
    </w:p>
    <w:p w14:paraId="74AC5E57" w14:textId="77777777" w:rsidR="00AD0D47" w:rsidRPr="00324A75" w:rsidRDefault="00AD0D47" w:rsidP="007A37D8">
      <w:pPr>
        <w:jc w:val="both"/>
        <w:rPr>
          <w:rFonts w:ascii="Times New Roman" w:hAnsi="Times New Roman" w:cs="Times New Roman"/>
          <w:b/>
          <w:bCs/>
          <w:sz w:val="32"/>
          <w:szCs w:val="32"/>
        </w:rPr>
      </w:pPr>
    </w:p>
    <w:p w14:paraId="4E121CC6" w14:textId="77777777" w:rsidR="00AD0D47" w:rsidRPr="00324A75" w:rsidRDefault="00AD0D47" w:rsidP="007A37D8">
      <w:pPr>
        <w:jc w:val="both"/>
        <w:rPr>
          <w:rFonts w:ascii="Times New Roman" w:hAnsi="Times New Roman" w:cs="Times New Roman"/>
          <w:b/>
          <w:bCs/>
          <w:sz w:val="32"/>
          <w:szCs w:val="32"/>
        </w:rPr>
      </w:pPr>
    </w:p>
    <w:p w14:paraId="57D44906" w14:textId="77777777" w:rsidR="00AD0D47" w:rsidRDefault="00AD0D47" w:rsidP="007A37D8">
      <w:pPr>
        <w:jc w:val="both"/>
        <w:rPr>
          <w:rFonts w:ascii="Times New Roman" w:hAnsi="Times New Roman" w:cs="Times New Roman"/>
          <w:b/>
          <w:bCs/>
          <w:sz w:val="32"/>
          <w:szCs w:val="32"/>
        </w:rPr>
      </w:pPr>
    </w:p>
    <w:p w14:paraId="7DF4999A" w14:textId="77777777" w:rsidR="001A0233" w:rsidRDefault="001A0233" w:rsidP="007A37D8">
      <w:pPr>
        <w:jc w:val="both"/>
        <w:rPr>
          <w:rFonts w:ascii="Times New Roman" w:hAnsi="Times New Roman" w:cs="Times New Roman"/>
          <w:b/>
          <w:bCs/>
          <w:sz w:val="32"/>
          <w:szCs w:val="32"/>
        </w:rPr>
      </w:pPr>
    </w:p>
    <w:p w14:paraId="7BF97C87" w14:textId="77777777" w:rsidR="0001141A" w:rsidRDefault="0001141A" w:rsidP="007A37D8">
      <w:pPr>
        <w:jc w:val="both"/>
        <w:rPr>
          <w:rFonts w:ascii="Times New Roman" w:hAnsi="Times New Roman" w:cs="Times New Roman"/>
          <w:b/>
          <w:bCs/>
          <w:sz w:val="32"/>
          <w:szCs w:val="32"/>
        </w:rPr>
      </w:pPr>
    </w:p>
    <w:p w14:paraId="3241C7E7" w14:textId="77777777" w:rsidR="00DE2EE8" w:rsidRPr="00324A75" w:rsidRDefault="00DE2EE8" w:rsidP="007A37D8">
      <w:pPr>
        <w:jc w:val="both"/>
        <w:rPr>
          <w:rFonts w:ascii="Times New Roman" w:hAnsi="Times New Roman" w:cs="Times New Roman"/>
          <w:b/>
          <w:bCs/>
          <w:sz w:val="32"/>
          <w:szCs w:val="32"/>
        </w:rPr>
      </w:pPr>
    </w:p>
    <w:p w14:paraId="44212DDC" w14:textId="77777777" w:rsidR="00CC28E0" w:rsidRPr="00B96D2D" w:rsidRDefault="00E35F77"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Registration</w:t>
      </w:r>
    </w:p>
    <w:p w14:paraId="2AB5CBE5" w14:textId="77777777" w:rsidR="00CC28E0" w:rsidRPr="00324A75" w:rsidRDefault="00CC28E0" w:rsidP="007A37D8">
      <w:pPr>
        <w:pStyle w:val="ListParagraph"/>
        <w:jc w:val="both"/>
        <w:rPr>
          <w:rFonts w:ascii="Times New Roman" w:hAnsi="Times New Roman" w:cs="Times New Roman"/>
          <w:b/>
          <w:bCs/>
          <w:sz w:val="32"/>
          <w:szCs w:val="32"/>
        </w:rPr>
      </w:pPr>
    </w:p>
    <w:p w14:paraId="53B462CC" w14:textId="20C697A3" w:rsidR="00BE0ABE" w:rsidRDefault="00CC28E0" w:rsidP="007A37D8">
      <w:pPr>
        <w:jc w:val="both"/>
        <w:rPr>
          <w:rFonts w:ascii="Times New Roman" w:hAnsi="Times New Roman" w:cs="Times New Roman"/>
          <w:b/>
          <w:bCs/>
          <w:sz w:val="32"/>
          <w:szCs w:val="32"/>
        </w:rPr>
      </w:pPr>
      <w:r w:rsidRPr="00324A75">
        <w:rPr>
          <w:rFonts w:ascii="Times New Roman" w:hAnsi="Times New Roman" w:cs="Times New Roman"/>
          <w:noProof/>
        </w:rPr>
        <w:drawing>
          <wp:inline distT="0" distB="0" distL="0" distR="0" wp14:anchorId="11A2C084" wp14:editId="1C88AC95">
            <wp:extent cx="6010270" cy="7085965"/>
            <wp:effectExtent l="0" t="0" r="0" b="635"/>
            <wp:docPr id="38006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26113" cy="7104643"/>
                    </a:xfrm>
                    <a:prstGeom prst="rect">
                      <a:avLst/>
                    </a:prstGeom>
                    <a:noFill/>
                    <a:ln>
                      <a:noFill/>
                    </a:ln>
                  </pic:spPr>
                </pic:pic>
              </a:graphicData>
            </a:graphic>
          </wp:inline>
        </w:drawing>
      </w:r>
    </w:p>
    <w:p w14:paraId="1F62651B" w14:textId="112EC43E" w:rsidR="008D4E8F" w:rsidRPr="001C018E" w:rsidRDefault="008D4E8F" w:rsidP="008D4E8F">
      <w:pPr>
        <w:pStyle w:val="Caption"/>
        <w:rPr>
          <w:rFonts w:cs="Times New Roman"/>
          <w:b/>
          <w:bCs/>
          <w:i/>
          <w:iCs w:val="0"/>
          <w:szCs w:val="24"/>
        </w:rPr>
      </w:pPr>
      <w:bookmarkStart w:id="17" w:name="_Toc148126561"/>
      <w:r w:rsidRPr="001C018E">
        <w:rPr>
          <w:b/>
          <w:bCs/>
          <w:i/>
          <w:iCs w:val="0"/>
        </w:rPr>
        <w:t>Figure</w:t>
      </w:r>
      <w:r w:rsidR="001C018E" w:rsidRPr="001C018E">
        <w:rPr>
          <w:b/>
          <w:bCs/>
          <w:i/>
          <w:iCs w:val="0"/>
        </w:rPr>
        <w:t>4</w:t>
      </w:r>
      <w:r w:rsidRPr="001C018E">
        <w:rPr>
          <w:b/>
          <w:bCs/>
          <w:i/>
          <w:iCs w:val="0"/>
        </w:rPr>
        <w:t>.44</w:t>
      </w:r>
      <w:r w:rsidRPr="001C018E">
        <w:rPr>
          <w:rFonts w:cs="Times New Roman"/>
          <w:b/>
          <w:bCs/>
          <w:i/>
          <w:iCs w:val="0"/>
          <w:szCs w:val="24"/>
        </w:rPr>
        <w:t xml:space="preserve"> Sequence Diagram – Registration</w:t>
      </w:r>
      <w:bookmarkEnd w:id="17"/>
    </w:p>
    <w:p w14:paraId="3E941B99" w14:textId="77777777" w:rsidR="00B96D2D" w:rsidRDefault="00B96D2D" w:rsidP="007A37D8">
      <w:pPr>
        <w:jc w:val="both"/>
        <w:rPr>
          <w:rFonts w:ascii="Times New Roman" w:hAnsi="Times New Roman" w:cs="Times New Roman"/>
          <w:b/>
          <w:bCs/>
          <w:sz w:val="32"/>
          <w:szCs w:val="32"/>
        </w:rPr>
      </w:pPr>
    </w:p>
    <w:p w14:paraId="6FC95419" w14:textId="77777777" w:rsidR="0001141A" w:rsidRDefault="0001141A" w:rsidP="007A37D8">
      <w:pPr>
        <w:jc w:val="both"/>
        <w:rPr>
          <w:rFonts w:ascii="Times New Roman" w:hAnsi="Times New Roman" w:cs="Times New Roman"/>
          <w:b/>
          <w:bCs/>
          <w:sz w:val="32"/>
          <w:szCs w:val="32"/>
        </w:rPr>
      </w:pPr>
    </w:p>
    <w:p w14:paraId="7DFA9794" w14:textId="77777777" w:rsidR="0001141A" w:rsidRDefault="0001141A" w:rsidP="007A37D8">
      <w:pPr>
        <w:jc w:val="both"/>
        <w:rPr>
          <w:rFonts w:ascii="Times New Roman" w:hAnsi="Times New Roman" w:cs="Times New Roman"/>
          <w:b/>
          <w:bCs/>
          <w:sz w:val="32"/>
          <w:szCs w:val="32"/>
        </w:rPr>
      </w:pPr>
    </w:p>
    <w:p w14:paraId="4538F487" w14:textId="77777777" w:rsidR="0001141A" w:rsidRPr="00324A75" w:rsidRDefault="0001141A" w:rsidP="007A37D8">
      <w:pPr>
        <w:jc w:val="both"/>
        <w:rPr>
          <w:rFonts w:ascii="Times New Roman" w:hAnsi="Times New Roman" w:cs="Times New Roman"/>
          <w:b/>
          <w:bCs/>
          <w:sz w:val="32"/>
          <w:szCs w:val="32"/>
        </w:rPr>
      </w:pPr>
    </w:p>
    <w:p w14:paraId="4D2F9799" w14:textId="25FF7D27" w:rsidR="00CC28E0" w:rsidRPr="00B96D2D" w:rsidRDefault="00470A88"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Login</w:t>
      </w:r>
    </w:p>
    <w:p w14:paraId="69748EF7" w14:textId="1198C198" w:rsidR="00470A88" w:rsidRDefault="00470A88" w:rsidP="007A37D8">
      <w:pPr>
        <w:pStyle w:val="ListParagraph"/>
        <w:ind w:left="360"/>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7C1BD22" wp14:editId="27FD8972">
            <wp:extent cx="5305425" cy="3269622"/>
            <wp:effectExtent l="0" t="0" r="0" b="6985"/>
            <wp:docPr id="3747814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18898" cy="3277925"/>
                    </a:xfrm>
                    <a:prstGeom prst="rect">
                      <a:avLst/>
                    </a:prstGeom>
                    <a:noFill/>
                    <a:ln>
                      <a:noFill/>
                    </a:ln>
                  </pic:spPr>
                </pic:pic>
              </a:graphicData>
            </a:graphic>
          </wp:inline>
        </w:drawing>
      </w:r>
    </w:p>
    <w:p w14:paraId="4AD72837" w14:textId="78B67E50" w:rsidR="008D4E8F" w:rsidRPr="001C018E"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.45</w:t>
      </w:r>
      <w:r w:rsidRPr="001C018E">
        <w:rPr>
          <w:rFonts w:cs="Times New Roman"/>
          <w:b/>
          <w:bCs/>
          <w:i/>
          <w:iCs w:val="0"/>
          <w:szCs w:val="24"/>
        </w:rPr>
        <w:t xml:space="preserve"> Sequence Diagram – Login</w:t>
      </w:r>
    </w:p>
    <w:p w14:paraId="0D58C575" w14:textId="7DB40F65" w:rsidR="00BE0ABE" w:rsidRDefault="00BE0ABE" w:rsidP="007A37D8">
      <w:pPr>
        <w:pStyle w:val="ListParagraph"/>
        <w:ind w:left="360"/>
        <w:jc w:val="both"/>
        <w:rPr>
          <w:rFonts w:ascii="Times New Roman" w:hAnsi="Times New Roman" w:cs="Times New Roman"/>
          <w:b/>
          <w:bCs/>
          <w:i/>
          <w:sz w:val="32"/>
          <w:szCs w:val="32"/>
        </w:rPr>
      </w:pPr>
    </w:p>
    <w:p w14:paraId="4E8B445B" w14:textId="77777777" w:rsidR="0001141A" w:rsidRPr="001C018E" w:rsidRDefault="0001141A" w:rsidP="007A37D8">
      <w:pPr>
        <w:pStyle w:val="ListParagraph"/>
        <w:ind w:left="360"/>
        <w:jc w:val="both"/>
        <w:rPr>
          <w:rFonts w:ascii="Times New Roman" w:hAnsi="Times New Roman" w:cs="Times New Roman"/>
          <w:b/>
          <w:bCs/>
          <w:i/>
          <w:sz w:val="32"/>
          <w:szCs w:val="32"/>
        </w:rPr>
      </w:pPr>
    </w:p>
    <w:p w14:paraId="4E314991" w14:textId="57EDF9A7" w:rsidR="00686918" w:rsidRDefault="00686918"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Report Issue</w:t>
      </w:r>
    </w:p>
    <w:p w14:paraId="19332B35" w14:textId="77777777" w:rsidR="0001141A" w:rsidRDefault="0001141A" w:rsidP="0001141A">
      <w:pPr>
        <w:pStyle w:val="ListParagraph"/>
        <w:jc w:val="both"/>
        <w:rPr>
          <w:rFonts w:ascii="Times New Roman" w:hAnsi="Times New Roman" w:cs="Times New Roman"/>
          <w:b/>
          <w:bCs/>
          <w:sz w:val="28"/>
          <w:szCs w:val="28"/>
        </w:rPr>
      </w:pPr>
    </w:p>
    <w:p w14:paraId="267653E9" w14:textId="77777777" w:rsidR="0001141A" w:rsidRPr="00B96D2D" w:rsidRDefault="0001141A" w:rsidP="0001141A">
      <w:pPr>
        <w:pStyle w:val="ListParagraph"/>
        <w:jc w:val="both"/>
        <w:rPr>
          <w:rFonts w:ascii="Times New Roman" w:hAnsi="Times New Roman" w:cs="Times New Roman"/>
          <w:b/>
          <w:bCs/>
          <w:sz w:val="28"/>
          <w:szCs w:val="28"/>
        </w:rPr>
      </w:pPr>
    </w:p>
    <w:p w14:paraId="523FD193" w14:textId="689541E4" w:rsidR="00470A88" w:rsidRDefault="00686918" w:rsidP="007A37D8">
      <w:pPr>
        <w:pStyle w:val="ListParagraph"/>
        <w:ind w:left="360"/>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05C488BF" wp14:editId="3701BF23">
            <wp:extent cx="4733925" cy="4002604"/>
            <wp:effectExtent l="0" t="0" r="0" b="0"/>
            <wp:docPr id="1208507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76649" cy="4038728"/>
                    </a:xfrm>
                    <a:prstGeom prst="rect">
                      <a:avLst/>
                    </a:prstGeom>
                    <a:noFill/>
                    <a:ln>
                      <a:noFill/>
                    </a:ln>
                  </pic:spPr>
                </pic:pic>
              </a:graphicData>
            </a:graphic>
          </wp:inline>
        </w:drawing>
      </w:r>
    </w:p>
    <w:p w14:paraId="1AE0DB84" w14:textId="2AC053A1" w:rsidR="00BE0ABE" w:rsidRPr="001C018E" w:rsidRDefault="008D4E8F" w:rsidP="008D4E8F">
      <w:pPr>
        <w:pStyle w:val="Caption"/>
        <w:rPr>
          <w:rFonts w:cs="Times New Roman"/>
          <w:b/>
          <w:bCs/>
          <w:i/>
          <w:iCs w:val="0"/>
          <w:szCs w:val="24"/>
        </w:rPr>
      </w:pPr>
      <w:r w:rsidRPr="001C018E">
        <w:rPr>
          <w:b/>
          <w:bCs/>
          <w:i/>
          <w:iCs w:val="0"/>
        </w:rPr>
        <w:t>Figure</w:t>
      </w:r>
      <w:r w:rsidR="001C018E">
        <w:rPr>
          <w:b/>
          <w:bCs/>
          <w:i/>
          <w:iCs w:val="0"/>
        </w:rPr>
        <w:t>4</w:t>
      </w:r>
      <w:r w:rsidRPr="001C018E">
        <w:rPr>
          <w:b/>
          <w:bCs/>
          <w:i/>
          <w:iCs w:val="0"/>
        </w:rPr>
        <w:t>.46</w:t>
      </w:r>
      <w:r w:rsidRPr="001C018E">
        <w:rPr>
          <w:rFonts w:cs="Times New Roman"/>
          <w:b/>
          <w:bCs/>
          <w:i/>
          <w:iCs w:val="0"/>
          <w:szCs w:val="24"/>
        </w:rPr>
        <w:t xml:space="preserve"> Sequence Diagram – Report Issue</w:t>
      </w:r>
    </w:p>
    <w:p w14:paraId="47AF0E3E" w14:textId="1E78F14F" w:rsidR="00470A88" w:rsidRPr="00B96D2D" w:rsidRDefault="003439F5"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Re</w:t>
      </w:r>
      <w:r w:rsidR="00686918" w:rsidRPr="00B96D2D">
        <w:rPr>
          <w:rFonts w:ascii="Times New Roman" w:hAnsi="Times New Roman" w:cs="Times New Roman"/>
          <w:b/>
          <w:bCs/>
          <w:sz w:val="28"/>
          <w:szCs w:val="28"/>
        </w:rPr>
        <w:t>solve</w:t>
      </w:r>
      <w:r w:rsidRPr="00B96D2D">
        <w:rPr>
          <w:rFonts w:ascii="Times New Roman" w:hAnsi="Times New Roman" w:cs="Times New Roman"/>
          <w:b/>
          <w:bCs/>
          <w:sz w:val="28"/>
          <w:szCs w:val="28"/>
        </w:rPr>
        <w:t xml:space="preserve"> Issue</w:t>
      </w:r>
    </w:p>
    <w:p w14:paraId="4565F918" w14:textId="77777777" w:rsidR="00686918" w:rsidRPr="00324A75" w:rsidRDefault="00686918" w:rsidP="007A37D8">
      <w:pPr>
        <w:pStyle w:val="ListParagraph"/>
        <w:jc w:val="both"/>
        <w:rPr>
          <w:rFonts w:ascii="Times New Roman" w:hAnsi="Times New Roman" w:cs="Times New Roman"/>
          <w:b/>
          <w:bCs/>
          <w:sz w:val="32"/>
          <w:szCs w:val="32"/>
        </w:rPr>
      </w:pPr>
    </w:p>
    <w:p w14:paraId="25D16E70" w14:textId="06C5149C" w:rsidR="003439F5" w:rsidRDefault="003439F5"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4C209A6" wp14:editId="5EF8B5D5">
            <wp:extent cx="5000625" cy="3301899"/>
            <wp:effectExtent l="0" t="0" r="0" b="0"/>
            <wp:docPr id="471268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251" cy="3305614"/>
                    </a:xfrm>
                    <a:prstGeom prst="rect">
                      <a:avLst/>
                    </a:prstGeom>
                    <a:noFill/>
                    <a:ln>
                      <a:noFill/>
                    </a:ln>
                  </pic:spPr>
                </pic:pic>
              </a:graphicData>
            </a:graphic>
          </wp:inline>
        </w:drawing>
      </w:r>
    </w:p>
    <w:p w14:paraId="59A0AF37" w14:textId="6EBE92C4" w:rsidR="008D4E8F" w:rsidRPr="001C018E"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.47</w:t>
      </w:r>
      <w:r w:rsidRPr="001C018E">
        <w:rPr>
          <w:rFonts w:cs="Times New Roman"/>
          <w:b/>
          <w:bCs/>
          <w:i/>
          <w:iCs w:val="0"/>
          <w:szCs w:val="24"/>
        </w:rPr>
        <w:t xml:space="preserve"> Sequence Diagram – Resolve Issue</w:t>
      </w:r>
    </w:p>
    <w:p w14:paraId="45C7D5D8" w14:textId="715CA12A" w:rsidR="00842B1C" w:rsidRPr="00B96D2D" w:rsidRDefault="00842B1C" w:rsidP="007A37D8">
      <w:pPr>
        <w:pStyle w:val="ListParagraph"/>
        <w:jc w:val="both"/>
        <w:rPr>
          <w:rFonts w:ascii="Times New Roman" w:hAnsi="Times New Roman" w:cs="Times New Roman"/>
          <w:b/>
          <w:bCs/>
          <w:sz w:val="28"/>
          <w:szCs w:val="28"/>
        </w:rPr>
      </w:pPr>
    </w:p>
    <w:p w14:paraId="6B93392C" w14:textId="3524A5F2" w:rsidR="00842B1C" w:rsidRPr="00B96D2D" w:rsidRDefault="00842B1C"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Add Post</w:t>
      </w:r>
    </w:p>
    <w:p w14:paraId="34E7E76D" w14:textId="77777777" w:rsidR="00842B1C" w:rsidRPr="00324A75" w:rsidRDefault="00842B1C" w:rsidP="007A37D8">
      <w:pPr>
        <w:pStyle w:val="ListParagraph"/>
        <w:jc w:val="both"/>
        <w:rPr>
          <w:rFonts w:ascii="Times New Roman" w:hAnsi="Times New Roman" w:cs="Times New Roman"/>
          <w:b/>
          <w:bCs/>
          <w:sz w:val="32"/>
          <w:szCs w:val="32"/>
        </w:rPr>
      </w:pPr>
    </w:p>
    <w:p w14:paraId="257EF1FA" w14:textId="7FF8EFDB" w:rsidR="00842B1C" w:rsidRPr="00324A75" w:rsidRDefault="00842B1C"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D101692" wp14:editId="41A9E744">
            <wp:extent cx="5888607" cy="3629025"/>
            <wp:effectExtent l="0" t="0" r="0" b="0"/>
            <wp:docPr id="1277316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6034" cy="3633602"/>
                    </a:xfrm>
                    <a:prstGeom prst="rect">
                      <a:avLst/>
                    </a:prstGeom>
                    <a:noFill/>
                    <a:ln>
                      <a:noFill/>
                    </a:ln>
                  </pic:spPr>
                </pic:pic>
              </a:graphicData>
            </a:graphic>
          </wp:inline>
        </w:drawing>
      </w:r>
    </w:p>
    <w:p w14:paraId="7C4A3DF5" w14:textId="52CF9CF3" w:rsidR="00AF3778"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.48</w:t>
      </w:r>
      <w:r w:rsidRPr="001C018E">
        <w:rPr>
          <w:rFonts w:cs="Times New Roman"/>
          <w:b/>
          <w:bCs/>
          <w:i/>
          <w:iCs w:val="0"/>
          <w:szCs w:val="24"/>
        </w:rPr>
        <w:t xml:space="preserve"> Sequence Diagram – Add Post</w:t>
      </w:r>
    </w:p>
    <w:p w14:paraId="0A41CDF1" w14:textId="77777777" w:rsidR="0001141A" w:rsidRDefault="0001141A" w:rsidP="0001141A"/>
    <w:p w14:paraId="521A45F6" w14:textId="77777777" w:rsidR="0001141A" w:rsidRPr="0001141A" w:rsidRDefault="0001141A" w:rsidP="0001141A"/>
    <w:p w14:paraId="3BD83C6A" w14:textId="4BED1CB3" w:rsidR="00DD4FAF" w:rsidRPr="00B96D2D" w:rsidRDefault="009A3286"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Chatbot</w:t>
      </w:r>
    </w:p>
    <w:p w14:paraId="2E67569B" w14:textId="77777777" w:rsidR="009A3286" w:rsidRPr="00324A75" w:rsidRDefault="009A3286" w:rsidP="007A37D8">
      <w:pPr>
        <w:pStyle w:val="ListParagraph"/>
        <w:jc w:val="both"/>
        <w:rPr>
          <w:rFonts w:ascii="Times New Roman" w:hAnsi="Times New Roman" w:cs="Times New Roman"/>
          <w:b/>
          <w:bCs/>
          <w:sz w:val="32"/>
          <w:szCs w:val="32"/>
        </w:rPr>
      </w:pPr>
    </w:p>
    <w:p w14:paraId="3E6EFF29" w14:textId="554D832E" w:rsidR="00DD4FAF" w:rsidRDefault="00323F11" w:rsidP="007A37D8">
      <w:pPr>
        <w:jc w:val="both"/>
        <w:rPr>
          <w:rFonts w:ascii="Times New Roman" w:hAnsi="Times New Roman" w:cs="Times New Roman"/>
          <w:b/>
          <w:bCs/>
          <w:sz w:val="44"/>
          <w:szCs w:val="44"/>
        </w:rPr>
      </w:pPr>
      <w:r w:rsidRPr="00324A75">
        <w:rPr>
          <w:rFonts w:ascii="Times New Roman" w:hAnsi="Times New Roman" w:cs="Times New Roman"/>
          <w:b/>
          <w:bCs/>
          <w:noProof/>
          <w:sz w:val="44"/>
          <w:szCs w:val="44"/>
        </w:rPr>
        <w:drawing>
          <wp:inline distT="0" distB="0" distL="0" distR="0" wp14:anchorId="20202204" wp14:editId="0BC5A6B5">
            <wp:extent cx="4579620" cy="2773680"/>
            <wp:effectExtent l="0" t="0" r="0" b="7620"/>
            <wp:docPr id="831328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9620" cy="2773680"/>
                    </a:xfrm>
                    <a:prstGeom prst="rect">
                      <a:avLst/>
                    </a:prstGeom>
                    <a:noFill/>
                    <a:ln>
                      <a:noFill/>
                    </a:ln>
                  </pic:spPr>
                </pic:pic>
              </a:graphicData>
            </a:graphic>
          </wp:inline>
        </w:drawing>
      </w:r>
    </w:p>
    <w:p w14:paraId="4FD045FA" w14:textId="7CCC0E97" w:rsidR="00BE0ABE"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.49</w:t>
      </w:r>
      <w:r w:rsidRPr="001C018E">
        <w:rPr>
          <w:rFonts w:cs="Times New Roman"/>
          <w:b/>
          <w:bCs/>
          <w:i/>
          <w:iCs w:val="0"/>
          <w:szCs w:val="24"/>
        </w:rPr>
        <w:t xml:space="preserve"> Sequence Diagram – Chatbot</w:t>
      </w:r>
    </w:p>
    <w:p w14:paraId="34EABEE6" w14:textId="77777777" w:rsidR="0001141A" w:rsidRPr="0001141A" w:rsidRDefault="0001141A" w:rsidP="0001141A"/>
    <w:p w14:paraId="36D71FA0" w14:textId="0A8365ED" w:rsidR="00973F6B" w:rsidRDefault="00973F6B"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Update</w:t>
      </w:r>
      <w:r w:rsidR="003E76A1" w:rsidRPr="00B96D2D">
        <w:rPr>
          <w:rFonts w:ascii="Times New Roman" w:hAnsi="Times New Roman" w:cs="Times New Roman"/>
          <w:b/>
          <w:bCs/>
          <w:sz w:val="28"/>
          <w:szCs w:val="28"/>
        </w:rPr>
        <w:t xml:space="preserve"> post</w:t>
      </w:r>
    </w:p>
    <w:p w14:paraId="1DE4AF7F" w14:textId="77777777" w:rsidR="0001141A" w:rsidRPr="00B96D2D" w:rsidRDefault="0001141A" w:rsidP="0001141A">
      <w:pPr>
        <w:pStyle w:val="ListParagraph"/>
        <w:jc w:val="both"/>
        <w:rPr>
          <w:rFonts w:ascii="Times New Roman" w:hAnsi="Times New Roman" w:cs="Times New Roman"/>
          <w:b/>
          <w:bCs/>
          <w:sz w:val="28"/>
          <w:szCs w:val="28"/>
        </w:rPr>
      </w:pPr>
    </w:p>
    <w:p w14:paraId="422D19D5" w14:textId="1B8A35A4" w:rsidR="003E76A1" w:rsidRDefault="003E76A1"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6CCE5FD" wp14:editId="02FFF151">
            <wp:extent cx="5209050" cy="4328160"/>
            <wp:effectExtent l="0" t="0" r="0" b="0"/>
            <wp:docPr id="256251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8064" cy="4352267"/>
                    </a:xfrm>
                    <a:prstGeom prst="rect">
                      <a:avLst/>
                    </a:prstGeom>
                    <a:noFill/>
                    <a:ln>
                      <a:noFill/>
                    </a:ln>
                  </pic:spPr>
                </pic:pic>
              </a:graphicData>
            </a:graphic>
          </wp:inline>
        </w:drawing>
      </w:r>
    </w:p>
    <w:p w14:paraId="7E3E9394" w14:textId="2FD97416" w:rsidR="00BE0ABE" w:rsidRDefault="00BE0ABE" w:rsidP="007A37D8">
      <w:pPr>
        <w:pStyle w:val="ListParagraph"/>
        <w:jc w:val="both"/>
        <w:rPr>
          <w:rFonts w:ascii="Times New Roman" w:hAnsi="Times New Roman" w:cs="Times New Roman"/>
          <w:b/>
          <w:bCs/>
          <w:sz w:val="32"/>
          <w:szCs w:val="32"/>
        </w:rPr>
      </w:pPr>
    </w:p>
    <w:p w14:paraId="64622434" w14:textId="55C6FF73" w:rsidR="00BE0ABE" w:rsidRPr="001C018E"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.50</w:t>
      </w:r>
      <w:r w:rsidRPr="001C018E">
        <w:rPr>
          <w:rFonts w:cs="Times New Roman"/>
          <w:b/>
          <w:bCs/>
          <w:i/>
          <w:iCs w:val="0"/>
          <w:szCs w:val="24"/>
        </w:rPr>
        <w:t xml:space="preserve"> Sequence Diagram – Update Post</w:t>
      </w:r>
    </w:p>
    <w:p w14:paraId="57FBEF5F" w14:textId="2F61C798" w:rsidR="009609C4" w:rsidRPr="00B96D2D" w:rsidRDefault="009609C4"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View Report</w:t>
      </w:r>
    </w:p>
    <w:p w14:paraId="2942CED1" w14:textId="0E9BD6DF" w:rsidR="00BE0ABE" w:rsidRDefault="00797E34"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DC3BC9C" wp14:editId="150707E7">
            <wp:extent cx="5730240" cy="3444240"/>
            <wp:effectExtent l="0" t="0" r="3810" b="3810"/>
            <wp:docPr id="1177786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07BBAFC8" w14:textId="6FA60318" w:rsidR="008D4E8F" w:rsidRPr="001C018E"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.51</w:t>
      </w:r>
      <w:r w:rsidRPr="001C018E">
        <w:rPr>
          <w:rFonts w:cs="Times New Roman"/>
          <w:b/>
          <w:bCs/>
          <w:i/>
          <w:iCs w:val="0"/>
          <w:szCs w:val="24"/>
        </w:rPr>
        <w:t xml:space="preserve"> Sequence Diagram – View Report</w:t>
      </w:r>
    </w:p>
    <w:p w14:paraId="0074465B" w14:textId="77777777" w:rsidR="008D4E8F" w:rsidRPr="005F1BF7" w:rsidRDefault="008D4E8F" w:rsidP="007A37D8">
      <w:pPr>
        <w:pStyle w:val="ListParagraph"/>
        <w:jc w:val="both"/>
        <w:rPr>
          <w:rFonts w:ascii="Times New Roman" w:hAnsi="Times New Roman" w:cs="Times New Roman"/>
          <w:b/>
          <w:bCs/>
          <w:sz w:val="32"/>
          <w:szCs w:val="32"/>
        </w:rPr>
      </w:pPr>
    </w:p>
    <w:p w14:paraId="05F9FE6A" w14:textId="77777777" w:rsidR="00797E34" w:rsidRPr="00B96D2D" w:rsidRDefault="00797E34"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Delete post</w:t>
      </w:r>
    </w:p>
    <w:p w14:paraId="6F3826E2" w14:textId="023D5532" w:rsidR="00797E34" w:rsidRDefault="00797E34"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sz w:val="32"/>
          <w:szCs w:val="32"/>
        </w:rPr>
        <w:t xml:space="preserve"> </w:t>
      </w:r>
      <w:r w:rsidRPr="00324A75">
        <w:rPr>
          <w:rFonts w:ascii="Times New Roman" w:hAnsi="Times New Roman" w:cs="Times New Roman"/>
          <w:b/>
          <w:bCs/>
          <w:noProof/>
          <w:sz w:val="32"/>
          <w:szCs w:val="32"/>
        </w:rPr>
        <w:drawing>
          <wp:inline distT="0" distB="0" distL="0" distR="0" wp14:anchorId="4E3F5502" wp14:editId="2F69158B">
            <wp:extent cx="5133975" cy="3795865"/>
            <wp:effectExtent l="0" t="0" r="0" b="0"/>
            <wp:docPr id="12691196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3895" cy="3810593"/>
                    </a:xfrm>
                    <a:prstGeom prst="rect">
                      <a:avLst/>
                    </a:prstGeom>
                    <a:noFill/>
                    <a:ln>
                      <a:noFill/>
                    </a:ln>
                  </pic:spPr>
                </pic:pic>
              </a:graphicData>
            </a:graphic>
          </wp:inline>
        </w:drawing>
      </w:r>
      <w:r w:rsidRPr="00324A75">
        <w:rPr>
          <w:rFonts w:ascii="Times New Roman" w:hAnsi="Times New Roman" w:cs="Times New Roman"/>
          <w:b/>
          <w:bCs/>
          <w:sz w:val="32"/>
          <w:szCs w:val="32"/>
        </w:rPr>
        <w:t xml:space="preserve"> </w:t>
      </w:r>
    </w:p>
    <w:p w14:paraId="6CBF83D9" w14:textId="5D3723D4" w:rsidR="008D4E8F" w:rsidRPr="001C018E" w:rsidRDefault="008D4E8F" w:rsidP="008D4E8F">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.52</w:t>
      </w:r>
      <w:r w:rsidRPr="001C018E">
        <w:rPr>
          <w:rFonts w:cs="Times New Roman"/>
          <w:b/>
          <w:bCs/>
          <w:i/>
          <w:iCs w:val="0"/>
          <w:szCs w:val="24"/>
        </w:rPr>
        <w:t xml:space="preserve"> Sequence Diagram – Delete Post</w:t>
      </w:r>
    </w:p>
    <w:p w14:paraId="34108552" w14:textId="079B3DCB" w:rsidR="00797E34" w:rsidRPr="00B96D2D" w:rsidRDefault="000D1B33"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Anonymous messaging /Group chat</w:t>
      </w:r>
    </w:p>
    <w:p w14:paraId="59124F41" w14:textId="77777777" w:rsidR="00527EC8" w:rsidRPr="00324A75" w:rsidRDefault="00527EC8" w:rsidP="007A37D8">
      <w:pPr>
        <w:pStyle w:val="ListParagraph"/>
        <w:jc w:val="both"/>
        <w:rPr>
          <w:rFonts w:ascii="Times New Roman" w:hAnsi="Times New Roman" w:cs="Times New Roman"/>
          <w:b/>
          <w:bCs/>
          <w:sz w:val="32"/>
          <w:szCs w:val="32"/>
        </w:rPr>
      </w:pPr>
    </w:p>
    <w:p w14:paraId="139B812B" w14:textId="77777777" w:rsidR="00527EC8" w:rsidRPr="00324A75" w:rsidRDefault="00527EC8" w:rsidP="007A37D8">
      <w:pPr>
        <w:pStyle w:val="ListParagraph"/>
        <w:jc w:val="both"/>
        <w:rPr>
          <w:rFonts w:ascii="Times New Roman" w:hAnsi="Times New Roman" w:cs="Times New Roman"/>
          <w:b/>
          <w:bCs/>
          <w:sz w:val="32"/>
          <w:szCs w:val="32"/>
        </w:rPr>
      </w:pPr>
    </w:p>
    <w:p w14:paraId="764B9B23" w14:textId="41A4FED9" w:rsidR="000D1B33" w:rsidRPr="00324A75" w:rsidRDefault="00527EC8"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7C831688" wp14:editId="1A18BA05">
            <wp:extent cx="5730240" cy="3230880"/>
            <wp:effectExtent l="0" t="0" r="3810" b="7620"/>
            <wp:docPr id="492407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7BFC269" w14:textId="1CF298FB" w:rsidR="00DD4FAF" w:rsidRPr="001C018E" w:rsidRDefault="008D4E8F" w:rsidP="004A6EF7">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.53</w:t>
      </w:r>
      <w:r w:rsidRPr="001C018E">
        <w:rPr>
          <w:rFonts w:cs="Times New Roman"/>
          <w:b/>
          <w:bCs/>
          <w:i/>
          <w:iCs w:val="0"/>
          <w:szCs w:val="24"/>
        </w:rPr>
        <w:t xml:space="preserve"> Sequence Diagram – </w:t>
      </w:r>
      <w:r w:rsidR="004A6EF7" w:rsidRPr="001C018E">
        <w:rPr>
          <w:rFonts w:cs="Times New Roman"/>
          <w:b/>
          <w:bCs/>
          <w:i/>
          <w:iCs w:val="0"/>
          <w:szCs w:val="24"/>
        </w:rPr>
        <w:t>Anonymous messaging/group chat</w:t>
      </w:r>
    </w:p>
    <w:p w14:paraId="71A0273A" w14:textId="51FC4C22" w:rsidR="00527EC8" w:rsidRPr="004A6EF7" w:rsidRDefault="00527EC8" w:rsidP="004A6EF7">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 xml:space="preserve">Messaging </w:t>
      </w:r>
    </w:p>
    <w:p w14:paraId="0D06602E" w14:textId="77777777" w:rsidR="00DF0FEA" w:rsidRDefault="00DF0FEA" w:rsidP="007A37D8">
      <w:pPr>
        <w:pStyle w:val="ListParagraph"/>
        <w:jc w:val="both"/>
        <w:rPr>
          <w:rFonts w:ascii="Times New Roman" w:hAnsi="Times New Roman" w:cs="Times New Roman"/>
          <w:b/>
          <w:bCs/>
          <w:sz w:val="32"/>
          <w:szCs w:val="32"/>
        </w:rPr>
      </w:pPr>
    </w:p>
    <w:p w14:paraId="327F027F" w14:textId="597C34E7" w:rsidR="00527EC8" w:rsidRPr="00324A75" w:rsidRDefault="00527EC8"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171E940E" wp14:editId="6381D304">
            <wp:extent cx="5703570" cy="3227720"/>
            <wp:effectExtent l="0" t="0" r="0" b="0"/>
            <wp:docPr id="3944884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7697" cy="3252692"/>
                    </a:xfrm>
                    <a:prstGeom prst="rect">
                      <a:avLst/>
                    </a:prstGeom>
                    <a:noFill/>
                    <a:ln>
                      <a:noFill/>
                    </a:ln>
                  </pic:spPr>
                </pic:pic>
              </a:graphicData>
            </a:graphic>
          </wp:inline>
        </w:drawing>
      </w:r>
    </w:p>
    <w:p w14:paraId="570187D2" w14:textId="34B04285" w:rsidR="004A6EF7" w:rsidRPr="001C018E" w:rsidRDefault="004A6EF7" w:rsidP="004A6EF7">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.54</w:t>
      </w:r>
      <w:r w:rsidRPr="001C018E">
        <w:rPr>
          <w:rFonts w:cs="Times New Roman"/>
          <w:b/>
          <w:bCs/>
          <w:i/>
          <w:iCs w:val="0"/>
          <w:szCs w:val="24"/>
        </w:rPr>
        <w:t xml:space="preserve"> Sequence Diagram – Messaging</w:t>
      </w:r>
    </w:p>
    <w:p w14:paraId="1CF6BC84" w14:textId="77777777" w:rsidR="00527EC8" w:rsidRPr="00324A75" w:rsidRDefault="00527EC8" w:rsidP="007A37D8">
      <w:pPr>
        <w:pStyle w:val="ListParagraph"/>
        <w:jc w:val="both"/>
        <w:rPr>
          <w:rFonts w:ascii="Times New Roman" w:hAnsi="Times New Roman" w:cs="Times New Roman"/>
          <w:b/>
          <w:bCs/>
          <w:sz w:val="32"/>
          <w:szCs w:val="32"/>
        </w:rPr>
      </w:pPr>
    </w:p>
    <w:p w14:paraId="1B7E61C7" w14:textId="069AA66D" w:rsidR="00AD71A0" w:rsidRPr="004A6EF7" w:rsidRDefault="00B85588" w:rsidP="004A6EF7">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Forgot Password</w:t>
      </w:r>
    </w:p>
    <w:p w14:paraId="671687F1" w14:textId="1FCB8FFC" w:rsidR="00A60287" w:rsidRPr="00324A75" w:rsidRDefault="00AD71A0"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405189B4" wp14:editId="01DC0B5F">
            <wp:extent cx="5799455" cy="6832868"/>
            <wp:effectExtent l="0" t="0" r="0" b="6350"/>
            <wp:docPr id="7711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20108" cy="6857201"/>
                    </a:xfrm>
                    <a:prstGeom prst="rect">
                      <a:avLst/>
                    </a:prstGeom>
                    <a:noFill/>
                    <a:ln>
                      <a:noFill/>
                    </a:ln>
                  </pic:spPr>
                </pic:pic>
              </a:graphicData>
            </a:graphic>
          </wp:inline>
        </w:drawing>
      </w:r>
    </w:p>
    <w:p w14:paraId="75EF5978" w14:textId="0EC1019D" w:rsidR="004A6EF7" w:rsidRPr="001C018E" w:rsidRDefault="004A6EF7" w:rsidP="004A6EF7">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.55</w:t>
      </w:r>
      <w:r w:rsidRPr="001C018E">
        <w:rPr>
          <w:rFonts w:cs="Times New Roman"/>
          <w:b/>
          <w:bCs/>
          <w:i/>
          <w:iCs w:val="0"/>
          <w:szCs w:val="24"/>
        </w:rPr>
        <w:t xml:space="preserve"> Sequence Diagram – Forgot Password</w:t>
      </w:r>
    </w:p>
    <w:p w14:paraId="111FDFAF" w14:textId="77777777" w:rsidR="003E629D" w:rsidRPr="00324A75" w:rsidRDefault="003E629D" w:rsidP="007A37D8">
      <w:pPr>
        <w:pStyle w:val="ListParagraph"/>
        <w:jc w:val="both"/>
        <w:rPr>
          <w:rFonts w:ascii="Times New Roman" w:hAnsi="Times New Roman" w:cs="Times New Roman"/>
          <w:b/>
          <w:bCs/>
          <w:sz w:val="32"/>
          <w:szCs w:val="32"/>
        </w:rPr>
      </w:pPr>
    </w:p>
    <w:p w14:paraId="1BBEE0BD" w14:textId="77777777" w:rsidR="003E629D" w:rsidRDefault="003E629D" w:rsidP="007A37D8">
      <w:pPr>
        <w:pStyle w:val="ListParagraph"/>
        <w:jc w:val="both"/>
        <w:rPr>
          <w:rFonts w:ascii="Times New Roman" w:hAnsi="Times New Roman" w:cs="Times New Roman"/>
          <w:b/>
          <w:bCs/>
          <w:sz w:val="32"/>
          <w:szCs w:val="32"/>
        </w:rPr>
      </w:pPr>
    </w:p>
    <w:p w14:paraId="6B8939BE" w14:textId="77777777" w:rsidR="00DF0FEA" w:rsidRDefault="00DF0FEA" w:rsidP="007A37D8">
      <w:pPr>
        <w:pStyle w:val="ListParagraph"/>
        <w:jc w:val="both"/>
        <w:rPr>
          <w:rFonts w:ascii="Times New Roman" w:hAnsi="Times New Roman" w:cs="Times New Roman"/>
          <w:b/>
          <w:bCs/>
          <w:sz w:val="32"/>
          <w:szCs w:val="32"/>
        </w:rPr>
      </w:pPr>
    </w:p>
    <w:p w14:paraId="0ABA8860" w14:textId="77777777" w:rsidR="0001141A" w:rsidRDefault="0001141A" w:rsidP="007A37D8">
      <w:pPr>
        <w:pStyle w:val="ListParagraph"/>
        <w:jc w:val="both"/>
        <w:rPr>
          <w:rFonts w:ascii="Times New Roman" w:hAnsi="Times New Roman" w:cs="Times New Roman"/>
          <w:b/>
          <w:bCs/>
          <w:sz w:val="32"/>
          <w:szCs w:val="32"/>
        </w:rPr>
      </w:pPr>
    </w:p>
    <w:p w14:paraId="127CC69B" w14:textId="77777777" w:rsidR="0001141A" w:rsidRDefault="0001141A" w:rsidP="007A37D8">
      <w:pPr>
        <w:pStyle w:val="ListParagraph"/>
        <w:jc w:val="both"/>
        <w:rPr>
          <w:rFonts w:ascii="Times New Roman" w:hAnsi="Times New Roman" w:cs="Times New Roman"/>
          <w:b/>
          <w:bCs/>
          <w:sz w:val="32"/>
          <w:szCs w:val="32"/>
        </w:rPr>
      </w:pPr>
    </w:p>
    <w:p w14:paraId="2951D6C5" w14:textId="77777777" w:rsidR="0001141A" w:rsidRDefault="0001141A" w:rsidP="007A37D8">
      <w:pPr>
        <w:pStyle w:val="ListParagraph"/>
        <w:jc w:val="both"/>
        <w:rPr>
          <w:rFonts w:ascii="Times New Roman" w:hAnsi="Times New Roman" w:cs="Times New Roman"/>
          <w:b/>
          <w:bCs/>
          <w:sz w:val="32"/>
          <w:szCs w:val="32"/>
        </w:rPr>
      </w:pPr>
    </w:p>
    <w:p w14:paraId="476A2C84" w14:textId="77777777" w:rsidR="0001141A" w:rsidRDefault="0001141A" w:rsidP="007A37D8">
      <w:pPr>
        <w:pStyle w:val="ListParagraph"/>
        <w:jc w:val="both"/>
        <w:rPr>
          <w:rFonts w:ascii="Times New Roman" w:hAnsi="Times New Roman" w:cs="Times New Roman"/>
          <w:b/>
          <w:bCs/>
          <w:sz w:val="32"/>
          <w:szCs w:val="32"/>
        </w:rPr>
      </w:pPr>
    </w:p>
    <w:p w14:paraId="416636AF" w14:textId="77777777" w:rsidR="004A6EF7" w:rsidRPr="00324A75" w:rsidRDefault="004A6EF7" w:rsidP="007A37D8">
      <w:pPr>
        <w:pStyle w:val="ListParagraph"/>
        <w:jc w:val="both"/>
        <w:rPr>
          <w:rFonts w:ascii="Times New Roman" w:hAnsi="Times New Roman" w:cs="Times New Roman"/>
          <w:b/>
          <w:bCs/>
          <w:sz w:val="32"/>
          <w:szCs w:val="32"/>
        </w:rPr>
      </w:pPr>
    </w:p>
    <w:p w14:paraId="67E6B2AC" w14:textId="77777777" w:rsidR="003E629D" w:rsidRPr="00324A75" w:rsidRDefault="003E629D" w:rsidP="007A37D8">
      <w:pPr>
        <w:pStyle w:val="ListParagraph"/>
        <w:jc w:val="both"/>
        <w:rPr>
          <w:rFonts w:ascii="Times New Roman" w:hAnsi="Times New Roman" w:cs="Times New Roman"/>
          <w:b/>
          <w:bCs/>
          <w:sz w:val="32"/>
          <w:szCs w:val="32"/>
        </w:rPr>
      </w:pPr>
    </w:p>
    <w:p w14:paraId="01B2ED0F" w14:textId="58E8AE63" w:rsidR="00B85588" w:rsidRPr="00B96D2D" w:rsidRDefault="00B85588" w:rsidP="007A37D8">
      <w:pPr>
        <w:pStyle w:val="ListParagraph"/>
        <w:numPr>
          <w:ilvl w:val="0"/>
          <w:numId w:val="38"/>
        </w:numPr>
        <w:jc w:val="both"/>
        <w:rPr>
          <w:rFonts w:ascii="Times New Roman" w:hAnsi="Times New Roman" w:cs="Times New Roman"/>
          <w:b/>
          <w:bCs/>
          <w:sz w:val="28"/>
          <w:szCs w:val="28"/>
        </w:rPr>
      </w:pPr>
      <w:r w:rsidRPr="00B96D2D">
        <w:rPr>
          <w:rFonts w:ascii="Times New Roman" w:hAnsi="Times New Roman" w:cs="Times New Roman"/>
          <w:b/>
          <w:bCs/>
          <w:sz w:val="28"/>
          <w:szCs w:val="28"/>
        </w:rPr>
        <w:t>Logout</w:t>
      </w:r>
    </w:p>
    <w:p w14:paraId="6B5576D1" w14:textId="77777777" w:rsidR="003E629D" w:rsidRPr="00324A75" w:rsidRDefault="003E629D" w:rsidP="007A37D8">
      <w:pPr>
        <w:pStyle w:val="ListParagraph"/>
        <w:jc w:val="both"/>
        <w:rPr>
          <w:rFonts w:ascii="Times New Roman" w:hAnsi="Times New Roman" w:cs="Times New Roman"/>
          <w:b/>
          <w:bCs/>
          <w:sz w:val="32"/>
          <w:szCs w:val="32"/>
        </w:rPr>
      </w:pPr>
    </w:p>
    <w:p w14:paraId="7B6EA994" w14:textId="0E2D2EFA" w:rsidR="00B85588" w:rsidRPr="00324A75" w:rsidRDefault="00A60287" w:rsidP="007A37D8">
      <w:pPr>
        <w:pStyle w:val="ListParagraph"/>
        <w:jc w:val="both"/>
        <w:rPr>
          <w:rFonts w:ascii="Times New Roman" w:hAnsi="Times New Roman" w:cs="Times New Roman"/>
          <w:b/>
          <w:bCs/>
          <w:sz w:val="32"/>
          <w:szCs w:val="32"/>
        </w:rPr>
      </w:pPr>
      <w:r w:rsidRPr="00324A75">
        <w:rPr>
          <w:rFonts w:ascii="Times New Roman" w:hAnsi="Times New Roman" w:cs="Times New Roman"/>
          <w:b/>
          <w:bCs/>
          <w:noProof/>
          <w:sz w:val="32"/>
          <w:szCs w:val="32"/>
        </w:rPr>
        <w:drawing>
          <wp:inline distT="0" distB="0" distL="0" distR="0" wp14:anchorId="63AEB5CC" wp14:editId="60806318">
            <wp:extent cx="5628640" cy="4041843"/>
            <wp:effectExtent l="0" t="0" r="0" b="0"/>
            <wp:docPr id="14992414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8829" cy="4041979"/>
                    </a:xfrm>
                    <a:prstGeom prst="rect">
                      <a:avLst/>
                    </a:prstGeom>
                    <a:noFill/>
                    <a:ln>
                      <a:noFill/>
                    </a:ln>
                  </pic:spPr>
                </pic:pic>
              </a:graphicData>
            </a:graphic>
          </wp:inline>
        </w:drawing>
      </w:r>
    </w:p>
    <w:p w14:paraId="41FD0996" w14:textId="77777777" w:rsidR="00DD4FAF" w:rsidRPr="001C018E" w:rsidRDefault="00DD4FAF" w:rsidP="007A37D8">
      <w:pPr>
        <w:jc w:val="both"/>
        <w:rPr>
          <w:rFonts w:ascii="Times New Roman" w:hAnsi="Times New Roman" w:cs="Times New Roman"/>
          <w:b/>
          <w:bCs/>
          <w:i/>
          <w:sz w:val="44"/>
          <w:szCs w:val="44"/>
        </w:rPr>
      </w:pPr>
    </w:p>
    <w:p w14:paraId="5C53774B" w14:textId="2CA791AF" w:rsidR="004A6EF7" w:rsidRPr="001C018E" w:rsidRDefault="004A6EF7" w:rsidP="004A6EF7">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.56</w:t>
      </w:r>
      <w:r w:rsidRPr="001C018E">
        <w:rPr>
          <w:rFonts w:cs="Times New Roman"/>
          <w:b/>
          <w:bCs/>
          <w:i/>
          <w:iCs w:val="0"/>
          <w:szCs w:val="24"/>
        </w:rPr>
        <w:t xml:space="preserve"> Sequence Diagram – Logout</w:t>
      </w:r>
    </w:p>
    <w:p w14:paraId="0D675028" w14:textId="77777777" w:rsidR="00DD4FAF" w:rsidRPr="00324A75" w:rsidRDefault="00DD4FAF" w:rsidP="007A37D8">
      <w:pPr>
        <w:jc w:val="both"/>
        <w:rPr>
          <w:rFonts w:ascii="Times New Roman" w:hAnsi="Times New Roman" w:cs="Times New Roman"/>
          <w:b/>
          <w:bCs/>
          <w:sz w:val="44"/>
          <w:szCs w:val="44"/>
        </w:rPr>
      </w:pPr>
    </w:p>
    <w:p w14:paraId="507CFFD1" w14:textId="77777777" w:rsidR="0072021D" w:rsidRPr="00324A75" w:rsidRDefault="0072021D" w:rsidP="007A37D8">
      <w:pPr>
        <w:jc w:val="both"/>
        <w:rPr>
          <w:rFonts w:ascii="Times New Roman" w:hAnsi="Times New Roman" w:cs="Times New Roman"/>
          <w:b/>
          <w:bCs/>
          <w:sz w:val="44"/>
          <w:szCs w:val="44"/>
        </w:rPr>
      </w:pPr>
    </w:p>
    <w:p w14:paraId="744A8DDB" w14:textId="77777777" w:rsidR="003E629D" w:rsidRPr="00324A75" w:rsidRDefault="003E629D" w:rsidP="007A37D8">
      <w:pPr>
        <w:jc w:val="both"/>
        <w:rPr>
          <w:rFonts w:ascii="Times New Roman" w:hAnsi="Times New Roman" w:cs="Times New Roman"/>
          <w:b/>
          <w:bCs/>
          <w:sz w:val="44"/>
          <w:szCs w:val="44"/>
        </w:rPr>
      </w:pPr>
    </w:p>
    <w:p w14:paraId="52B6152D" w14:textId="77777777" w:rsidR="003E629D" w:rsidRDefault="003E629D" w:rsidP="007A37D8">
      <w:pPr>
        <w:jc w:val="both"/>
        <w:rPr>
          <w:rFonts w:ascii="Times New Roman" w:hAnsi="Times New Roman" w:cs="Times New Roman"/>
          <w:b/>
          <w:bCs/>
          <w:sz w:val="44"/>
          <w:szCs w:val="44"/>
        </w:rPr>
      </w:pPr>
    </w:p>
    <w:p w14:paraId="03822F84" w14:textId="77777777" w:rsidR="005F1BF7" w:rsidRDefault="005F1BF7" w:rsidP="007A37D8">
      <w:pPr>
        <w:jc w:val="both"/>
        <w:rPr>
          <w:rFonts w:ascii="Times New Roman" w:hAnsi="Times New Roman" w:cs="Times New Roman"/>
          <w:b/>
          <w:bCs/>
          <w:sz w:val="44"/>
          <w:szCs w:val="44"/>
        </w:rPr>
      </w:pPr>
    </w:p>
    <w:p w14:paraId="374F610C" w14:textId="77777777" w:rsidR="005F1BF7" w:rsidRDefault="005F1BF7" w:rsidP="007A37D8">
      <w:pPr>
        <w:jc w:val="both"/>
        <w:rPr>
          <w:rFonts w:ascii="Times New Roman" w:hAnsi="Times New Roman" w:cs="Times New Roman"/>
          <w:b/>
          <w:bCs/>
          <w:sz w:val="44"/>
          <w:szCs w:val="44"/>
        </w:rPr>
      </w:pPr>
    </w:p>
    <w:p w14:paraId="714ACD22" w14:textId="77777777" w:rsidR="004A6EF7" w:rsidRDefault="004A6EF7" w:rsidP="007A37D8">
      <w:pPr>
        <w:jc w:val="both"/>
        <w:rPr>
          <w:rFonts w:ascii="Times New Roman" w:hAnsi="Times New Roman" w:cs="Times New Roman"/>
          <w:b/>
          <w:bCs/>
          <w:sz w:val="44"/>
          <w:szCs w:val="44"/>
        </w:rPr>
      </w:pPr>
    </w:p>
    <w:p w14:paraId="4C931D1F" w14:textId="77777777" w:rsidR="0001141A" w:rsidRDefault="0001141A" w:rsidP="007A37D8">
      <w:pPr>
        <w:jc w:val="both"/>
        <w:rPr>
          <w:rFonts w:ascii="Times New Roman" w:hAnsi="Times New Roman" w:cs="Times New Roman"/>
          <w:b/>
          <w:bCs/>
          <w:sz w:val="44"/>
          <w:szCs w:val="44"/>
        </w:rPr>
      </w:pPr>
    </w:p>
    <w:p w14:paraId="09E92156" w14:textId="77777777" w:rsidR="00342685" w:rsidRDefault="00342685" w:rsidP="007A37D8">
      <w:pPr>
        <w:jc w:val="both"/>
        <w:rPr>
          <w:rFonts w:ascii="Times New Roman" w:hAnsi="Times New Roman" w:cs="Times New Roman"/>
          <w:b/>
          <w:bCs/>
          <w:sz w:val="44"/>
          <w:szCs w:val="44"/>
        </w:rPr>
      </w:pPr>
    </w:p>
    <w:p w14:paraId="23298A39" w14:textId="2A7FF510" w:rsidR="00915CA7" w:rsidRPr="00324A75" w:rsidRDefault="00425677" w:rsidP="007A37D8">
      <w:pPr>
        <w:jc w:val="both"/>
        <w:rPr>
          <w:rFonts w:ascii="Times New Roman" w:hAnsi="Times New Roman" w:cs="Times New Roman"/>
          <w:b/>
          <w:bCs/>
          <w:sz w:val="32"/>
          <w:szCs w:val="32"/>
        </w:rPr>
      </w:pPr>
      <w:r w:rsidRPr="00B96D2D">
        <w:rPr>
          <w:rFonts w:ascii="Times New Roman" w:hAnsi="Times New Roman" w:cs="Times New Roman"/>
          <w:b/>
          <w:bCs/>
          <w:sz w:val="28"/>
          <w:szCs w:val="28"/>
        </w:rPr>
        <w:t>4.7.</w:t>
      </w:r>
      <w:r w:rsidR="000614F7" w:rsidRPr="00B96D2D">
        <w:rPr>
          <w:rFonts w:ascii="Times New Roman" w:hAnsi="Times New Roman" w:cs="Times New Roman"/>
          <w:b/>
          <w:bCs/>
          <w:sz w:val="28"/>
          <w:szCs w:val="28"/>
        </w:rPr>
        <w:t xml:space="preserve"> </w:t>
      </w:r>
      <w:r w:rsidRPr="00B96D2D">
        <w:rPr>
          <w:rFonts w:ascii="Times New Roman" w:hAnsi="Times New Roman" w:cs="Times New Roman"/>
          <w:b/>
          <w:bCs/>
          <w:sz w:val="28"/>
          <w:szCs w:val="28"/>
        </w:rPr>
        <w:t xml:space="preserve"> </w:t>
      </w:r>
      <w:r w:rsidR="009A115E" w:rsidRPr="00B96D2D">
        <w:rPr>
          <w:rFonts w:ascii="Times New Roman" w:hAnsi="Times New Roman" w:cs="Times New Roman"/>
          <w:b/>
          <w:bCs/>
          <w:sz w:val="28"/>
          <w:szCs w:val="28"/>
        </w:rPr>
        <w:t>Activity Diagram</w:t>
      </w:r>
    </w:p>
    <w:p w14:paraId="5CB79278" w14:textId="01D10A20" w:rsidR="00122D06" w:rsidRDefault="00122D0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w:t>
      </w:r>
      <w:proofErr w:type="spellStart"/>
      <w:r w:rsidRPr="00324A75">
        <w:rPr>
          <w:rFonts w:ascii="Times New Roman" w:hAnsi="Times New Roman" w:cs="Times New Roman"/>
          <w:sz w:val="24"/>
          <w:szCs w:val="24"/>
          <w:lang w:val="en-US"/>
        </w:rPr>
        <w:t>etc</w:t>
      </w:r>
      <w:proofErr w:type="spellEnd"/>
    </w:p>
    <w:p w14:paraId="3DFA1474" w14:textId="77777777" w:rsidR="00DE2EE8" w:rsidRPr="005F1BF7" w:rsidRDefault="00DE2EE8" w:rsidP="007A37D8">
      <w:pPr>
        <w:jc w:val="both"/>
        <w:rPr>
          <w:rFonts w:ascii="Times New Roman" w:hAnsi="Times New Roman" w:cs="Times New Roman"/>
          <w:sz w:val="24"/>
          <w:szCs w:val="24"/>
          <w:lang w:val="en-US"/>
        </w:rPr>
      </w:pPr>
    </w:p>
    <w:p w14:paraId="097AE26F" w14:textId="77777777" w:rsidR="00122D06" w:rsidRPr="00324A75" w:rsidRDefault="00122D06" w:rsidP="007A37D8">
      <w:pPr>
        <w:jc w:val="both"/>
        <w:rPr>
          <w:rFonts w:ascii="Times New Roman" w:hAnsi="Times New Roman" w:cs="Times New Roman"/>
          <w:b/>
          <w:bCs/>
          <w:sz w:val="28"/>
          <w:szCs w:val="28"/>
          <w:lang w:val="en-US"/>
        </w:rPr>
      </w:pPr>
      <w:r w:rsidRPr="00324A75">
        <w:rPr>
          <w:rFonts w:ascii="Times New Roman" w:hAnsi="Times New Roman" w:cs="Times New Roman"/>
          <w:b/>
          <w:bCs/>
          <w:sz w:val="28"/>
          <w:szCs w:val="28"/>
          <w:lang w:val="en-US"/>
        </w:rPr>
        <w:t>Diagram Notations:</w:t>
      </w:r>
    </w:p>
    <w:tbl>
      <w:tblPr>
        <w:tblStyle w:val="TableGrid"/>
        <w:tblW w:w="10206" w:type="dxa"/>
        <w:tblInd w:w="-113" w:type="dxa"/>
        <w:tblLayout w:type="fixed"/>
        <w:tblLook w:val="04A0" w:firstRow="1" w:lastRow="0" w:firstColumn="1" w:lastColumn="0" w:noHBand="0" w:noVBand="1"/>
      </w:tblPr>
      <w:tblGrid>
        <w:gridCol w:w="3117"/>
        <w:gridCol w:w="3117"/>
        <w:gridCol w:w="3972"/>
      </w:tblGrid>
      <w:tr w:rsidR="00122D06" w:rsidRPr="00324A75" w14:paraId="640C0814" w14:textId="77777777" w:rsidTr="00915CA7">
        <w:trPr>
          <w:trHeight w:val="301"/>
        </w:trPr>
        <w:tc>
          <w:tcPr>
            <w:tcW w:w="3117" w:type="dxa"/>
          </w:tcPr>
          <w:p w14:paraId="4A4D71D3" w14:textId="77777777" w:rsidR="00122D06" w:rsidRPr="00324A75" w:rsidRDefault="00122D06" w:rsidP="007A37D8">
            <w:pPr>
              <w:pStyle w:val="TableStyle1"/>
              <w:jc w:val="both"/>
              <w:rPr>
                <w:rFonts w:ascii="Times New Roman" w:hAnsi="Times New Roman" w:cs="Times New Roman"/>
              </w:rPr>
            </w:pPr>
            <w:r w:rsidRPr="00324A75">
              <w:rPr>
                <w:rFonts w:ascii="Times New Roman" w:hAnsi="Times New Roman" w:cs="Times New Roman"/>
                <w:sz w:val="24"/>
                <w:szCs w:val="24"/>
              </w:rPr>
              <w:t xml:space="preserve">Name </w:t>
            </w:r>
          </w:p>
        </w:tc>
        <w:tc>
          <w:tcPr>
            <w:tcW w:w="3117" w:type="dxa"/>
          </w:tcPr>
          <w:p w14:paraId="181479A8" w14:textId="77777777" w:rsidR="00122D06" w:rsidRPr="00324A75" w:rsidRDefault="00122D06" w:rsidP="007A37D8">
            <w:pPr>
              <w:pStyle w:val="TableStyle1"/>
              <w:jc w:val="both"/>
              <w:rPr>
                <w:rFonts w:ascii="Times New Roman" w:hAnsi="Times New Roman" w:cs="Times New Roman"/>
              </w:rPr>
            </w:pPr>
            <w:r w:rsidRPr="00324A75">
              <w:rPr>
                <w:rFonts w:ascii="Times New Roman" w:hAnsi="Times New Roman" w:cs="Times New Roman"/>
                <w:sz w:val="24"/>
                <w:szCs w:val="24"/>
              </w:rPr>
              <w:t xml:space="preserve">Symbol </w:t>
            </w:r>
          </w:p>
        </w:tc>
        <w:tc>
          <w:tcPr>
            <w:tcW w:w="3972" w:type="dxa"/>
          </w:tcPr>
          <w:p w14:paraId="648BD8E0" w14:textId="77777777" w:rsidR="00122D06" w:rsidRPr="00324A75" w:rsidRDefault="00122D06" w:rsidP="007A37D8">
            <w:pPr>
              <w:pStyle w:val="Body"/>
              <w:jc w:val="both"/>
              <w:rPr>
                <w:rFonts w:ascii="Times New Roman" w:hAnsi="Times New Roman" w:cs="Times New Roman"/>
                <w:b/>
                <w:bCs/>
              </w:rPr>
            </w:pPr>
            <w:r w:rsidRPr="00324A75">
              <w:rPr>
                <w:rFonts w:ascii="Times New Roman" w:hAnsi="Times New Roman" w:cs="Times New Roman"/>
                <w:b/>
                <w:bCs/>
                <w:sz w:val="24"/>
                <w:szCs w:val="24"/>
              </w:rPr>
              <w:t>Description</w:t>
            </w:r>
          </w:p>
        </w:tc>
      </w:tr>
      <w:tr w:rsidR="00122D06" w:rsidRPr="00324A75" w14:paraId="7DF1D924" w14:textId="77777777" w:rsidTr="00915CA7">
        <w:trPr>
          <w:trHeight w:val="695"/>
        </w:trPr>
        <w:tc>
          <w:tcPr>
            <w:tcW w:w="3117" w:type="dxa"/>
          </w:tcPr>
          <w:p w14:paraId="3C9EC706" w14:textId="77777777" w:rsidR="00122D06" w:rsidRPr="00324A75" w:rsidRDefault="00122D06"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Initial State</w:t>
            </w:r>
          </w:p>
        </w:tc>
        <w:tc>
          <w:tcPr>
            <w:tcW w:w="3117" w:type="dxa"/>
          </w:tcPr>
          <w:p w14:paraId="32461044" w14:textId="77777777" w:rsidR="00122D06" w:rsidRPr="00324A75" w:rsidRDefault="00122D06" w:rsidP="007A37D8">
            <w:pPr>
              <w:pStyle w:val="TableStyle2"/>
              <w:jc w:val="both"/>
              <w:rPr>
                <w:rFonts w:ascii="Times New Roman" w:hAnsi="Times New Roman" w:cs="Times New Roman"/>
              </w:rPr>
            </w:pPr>
            <w:r w:rsidRPr="00324A75">
              <w:rPr>
                <w:rFonts w:ascii="Times New Roman" w:eastAsia="Times New Roman" w:hAnsi="Times New Roman" w:cs="Times New Roman"/>
                <w:noProof/>
              </w:rPr>
              <w:drawing>
                <wp:anchor distT="0" distB="0" distL="114300" distR="114300" simplePos="0" relativeHeight="251658244" behindDoc="0" locked="0" layoutInCell="1" allowOverlap="1" wp14:anchorId="653C7D6F" wp14:editId="5CA4EFF4">
                  <wp:simplePos x="0" y="0"/>
                  <wp:positionH relativeFrom="column">
                    <wp:posOffset>715388</wp:posOffset>
                  </wp:positionH>
                  <wp:positionV relativeFrom="paragraph">
                    <wp:posOffset>88328</wp:posOffset>
                  </wp:positionV>
                  <wp:extent cx="329565" cy="328930"/>
                  <wp:effectExtent l="0" t="0" r="0" b="0"/>
                  <wp:wrapSquare wrapText="bothSides"/>
                  <wp:docPr id="107374208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2086" name="pasted-movie.png" descr="pasted-movie.png"/>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9565" cy="3289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3972" w:type="dxa"/>
          </w:tcPr>
          <w:p w14:paraId="44EAC76F" w14:textId="77777777" w:rsidR="00122D06" w:rsidRPr="00324A75" w:rsidRDefault="00122D06"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This shows the starting point or first activity of the flow.</w:t>
            </w:r>
          </w:p>
        </w:tc>
      </w:tr>
      <w:tr w:rsidR="00122D06" w:rsidRPr="00324A75" w14:paraId="37708A54" w14:textId="77777777" w:rsidTr="00915CA7">
        <w:trPr>
          <w:trHeight w:val="975"/>
        </w:trPr>
        <w:tc>
          <w:tcPr>
            <w:tcW w:w="3117" w:type="dxa"/>
          </w:tcPr>
          <w:p w14:paraId="422448E4" w14:textId="77777777" w:rsidR="00122D06" w:rsidRPr="00324A75" w:rsidRDefault="00122D06" w:rsidP="007A37D8">
            <w:pPr>
              <w:pStyle w:val="TableStyle2"/>
              <w:jc w:val="both"/>
              <w:rPr>
                <w:rFonts w:ascii="Times New Roman" w:hAnsi="Times New Roman" w:cs="Times New Roman"/>
              </w:rPr>
            </w:pPr>
            <w:r w:rsidRPr="00324A75">
              <w:rPr>
                <w:rFonts w:ascii="Times New Roman" w:hAnsi="Times New Roman" w:cs="Times New Roman"/>
                <w:sz w:val="24"/>
                <w:szCs w:val="24"/>
              </w:rPr>
              <w:t>Final State</w:t>
            </w:r>
          </w:p>
        </w:tc>
        <w:tc>
          <w:tcPr>
            <w:tcW w:w="3117" w:type="dxa"/>
          </w:tcPr>
          <w:p w14:paraId="050D34C3" w14:textId="77777777" w:rsidR="00122D06" w:rsidRPr="00324A75" w:rsidRDefault="00122D06" w:rsidP="007A37D8">
            <w:pPr>
              <w:pStyle w:val="TableStyle2"/>
              <w:jc w:val="both"/>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58240" behindDoc="0" locked="0" layoutInCell="1" allowOverlap="1" wp14:anchorId="3E963B4F" wp14:editId="246E0D1C">
                      <wp:simplePos x="0" y="0"/>
                      <wp:positionH relativeFrom="column">
                        <wp:posOffset>722630</wp:posOffset>
                      </wp:positionH>
                      <wp:positionV relativeFrom="paragraph">
                        <wp:posOffset>131766</wp:posOffset>
                      </wp:positionV>
                      <wp:extent cx="379730" cy="357505"/>
                      <wp:effectExtent l="0" t="0" r="20320" b="23495"/>
                      <wp:wrapSquare wrapText="bothSides"/>
                      <wp:docPr id="1454912332" name="Group 7"/>
                      <wp:cNvGraphicFramePr/>
                      <a:graphic xmlns:a="http://schemas.openxmlformats.org/drawingml/2006/main">
                        <a:graphicData uri="http://schemas.microsoft.com/office/word/2010/wordprocessingGroup">
                          <wpg:wgp>
                            <wpg:cNvGrpSpPr/>
                            <wpg:grpSpPr>
                              <a:xfrm>
                                <a:off x="0" y="0"/>
                                <a:ext cx="379730" cy="357505"/>
                                <a:chOff x="0" y="0"/>
                                <a:chExt cx="642620" cy="642620"/>
                              </a:xfrm>
                            </wpg:grpSpPr>
                            <wps:wsp>
                              <wps:cNvPr id="1665336041" name="Oval 6"/>
                              <wps:cNvSpPr/>
                              <wps:spPr>
                                <a:xfrm>
                                  <a:off x="0" y="0"/>
                                  <a:ext cx="642620" cy="64262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524207" name="Oval 5"/>
                              <wps:cNvSpPr/>
                              <wps:spPr>
                                <a:xfrm>
                                  <a:off x="119818" y="132430"/>
                                  <a:ext cx="396875" cy="37592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3800E4" id="Group 7" o:spid="_x0000_s1026" style="position:absolute;margin-left:56.9pt;margin-top:10.4pt;width:29.9pt;height:28.15pt;z-index:251658240;mso-width-relative:margin;mso-height-relative:margin" coordsize="6426,6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">
                      <v:oval id="Oval 6" o:spid="_x0000_s1027" style="position:absolute;width:642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" filled="f" strokecolor="#09101d [484]" strokeweight="1pt">
                        <v:stroke joinstyle="miter"/>
                      </v:oval>
                      <v:oval id="Oval 5" o:spid="_x0000_s1028" style="position:absolute;left:1198;top:1324;width:3968;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" fillcolor="black [3213]" strokecolor="#09101d [484]" strokeweight="1pt">
                        <v:stroke joinstyle="miter"/>
                      </v:oval>
                      <w10:wrap type="square"/>
                    </v:group>
                  </w:pict>
                </mc:Fallback>
              </mc:AlternateContent>
            </w:r>
          </w:p>
        </w:tc>
        <w:tc>
          <w:tcPr>
            <w:tcW w:w="3972" w:type="dxa"/>
          </w:tcPr>
          <w:p w14:paraId="66ADDFD3" w14:textId="77777777" w:rsidR="00122D06" w:rsidRPr="00324A75" w:rsidRDefault="00122D06"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The end of the Activity diagram, also called as a final activity.</w:t>
            </w:r>
          </w:p>
        </w:tc>
      </w:tr>
      <w:tr w:rsidR="00122D06" w:rsidRPr="00324A75" w14:paraId="4402457F" w14:textId="77777777" w:rsidTr="00915CA7">
        <w:trPr>
          <w:trHeight w:val="1148"/>
        </w:trPr>
        <w:tc>
          <w:tcPr>
            <w:tcW w:w="3117" w:type="dxa"/>
          </w:tcPr>
          <w:p w14:paraId="737788D6" w14:textId="77777777" w:rsidR="00122D06" w:rsidRPr="00324A75" w:rsidRDefault="00122D06"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Action</w:t>
            </w:r>
          </w:p>
        </w:tc>
        <w:tc>
          <w:tcPr>
            <w:tcW w:w="3117" w:type="dxa"/>
          </w:tcPr>
          <w:p w14:paraId="4BC96F28" w14:textId="77777777" w:rsidR="00122D06" w:rsidRPr="00324A75" w:rsidRDefault="00122D06" w:rsidP="007A37D8">
            <w:pPr>
              <w:pStyle w:val="TableStyle2"/>
              <w:jc w:val="both"/>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1" behindDoc="0" locked="0" layoutInCell="1" allowOverlap="1" wp14:anchorId="2CF9A29F" wp14:editId="7FE0711E">
                      <wp:simplePos x="0" y="0"/>
                      <wp:positionH relativeFrom="column">
                        <wp:posOffset>448238</wp:posOffset>
                      </wp:positionH>
                      <wp:positionV relativeFrom="paragraph">
                        <wp:posOffset>197046</wp:posOffset>
                      </wp:positionV>
                      <wp:extent cx="893445" cy="367665"/>
                      <wp:effectExtent l="0" t="0" r="20955" b="13335"/>
                      <wp:wrapSquare wrapText="bothSides"/>
                      <wp:docPr id="987739403" name="Rectangle: Rounded Corners 1"/>
                      <wp:cNvGraphicFramePr/>
                      <a:graphic xmlns:a="http://schemas.openxmlformats.org/drawingml/2006/main">
                        <a:graphicData uri="http://schemas.microsoft.com/office/word/2010/wordprocessingShape">
                          <wps:wsp>
                            <wps:cNvSpPr/>
                            <wps:spPr>
                              <a:xfrm>
                                <a:off x="0" y="0"/>
                                <a:ext cx="893445" cy="367665"/>
                              </a:xfrm>
                              <a:prstGeom prst="roundRect">
                                <a:avLst>
                                  <a:gd name="adj" fmla="val 50000"/>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C9865" id="Rectangle: Rounded Corners 1" o:spid="_x0000_s1026" style="position:absolute;margin-left:35.3pt;margin-top:15.5pt;width:70.35pt;height:28.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" filled="f" strokecolor="#09101d [484]" strokeweight="1pt">
                      <v:stroke joinstyle="miter"/>
                      <w10:wrap type="square"/>
                    </v:roundrect>
                  </w:pict>
                </mc:Fallback>
              </mc:AlternateContent>
            </w:r>
          </w:p>
        </w:tc>
        <w:tc>
          <w:tcPr>
            <w:tcW w:w="3972" w:type="dxa"/>
          </w:tcPr>
          <w:p w14:paraId="09BA1D4A" w14:textId="77777777" w:rsidR="00122D06" w:rsidRPr="00324A75" w:rsidRDefault="00122D06" w:rsidP="007A37D8">
            <w:pPr>
              <w:pStyle w:val="Body"/>
              <w:jc w:val="both"/>
              <w:rPr>
                <w:rFonts w:ascii="Times New Roman" w:hAnsi="Times New Roman" w:cs="Times New Roman"/>
              </w:rPr>
            </w:pPr>
            <w:r w:rsidRPr="00324A75">
              <w:rPr>
                <w:rFonts w:ascii="Times New Roman" w:hAnsi="Times New Roman" w:cs="Times New Roman"/>
                <w:sz w:val="24"/>
                <w:szCs w:val="24"/>
              </w:rPr>
              <w:t>It represents the activity to be performed.</w:t>
            </w:r>
          </w:p>
        </w:tc>
      </w:tr>
      <w:tr w:rsidR="00122D06" w:rsidRPr="00324A75" w14:paraId="0508BD8C" w14:textId="77777777" w:rsidTr="00915CA7">
        <w:trPr>
          <w:trHeight w:val="1045"/>
        </w:trPr>
        <w:tc>
          <w:tcPr>
            <w:tcW w:w="3117" w:type="dxa"/>
          </w:tcPr>
          <w:p w14:paraId="2630FA05" w14:textId="77777777" w:rsidR="00122D06" w:rsidRPr="00324A75" w:rsidRDefault="00122D06" w:rsidP="007A37D8">
            <w:pPr>
              <w:pStyle w:val="Body"/>
              <w:jc w:val="both"/>
              <w:rPr>
                <w:rFonts w:ascii="Times New Roman" w:hAnsi="Times New Roman" w:cs="Times New Roman"/>
              </w:rPr>
            </w:pPr>
            <w:r w:rsidRPr="00324A75">
              <w:rPr>
                <w:rFonts w:ascii="Times New Roman" w:hAnsi="Times New Roman" w:cs="Times New Roman"/>
                <w:sz w:val="24"/>
                <w:szCs w:val="24"/>
              </w:rPr>
              <w:t>Decision</w:t>
            </w:r>
          </w:p>
        </w:tc>
        <w:tc>
          <w:tcPr>
            <w:tcW w:w="3117" w:type="dxa"/>
          </w:tcPr>
          <w:p w14:paraId="3FF46656" w14:textId="77777777" w:rsidR="00122D06" w:rsidRPr="00324A75" w:rsidRDefault="00122D06" w:rsidP="007A37D8">
            <w:pPr>
              <w:pStyle w:val="TableStyle2"/>
              <w:jc w:val="both"/>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2" behindDoc="0" locked="0" layoutInCell="1" allowOverlap="1" wp14:anchorId="6060976A" wp14:editId="749D9FBC">
                      <wp:simplePos x="0" y="0"/>
                      <wp:positionH relativeFrom="column">
                        <wp:posOffset>619101</wp:posOffset>
                      </wp:positionH>
                      <wp:positionV relativeFrom="paragraph">
                        <wp:posOffset>135928</wp:posOffset>
                      </wp:positionV>
                      <wp:extent cx="495300" cy="386080"/>
                      <wp:effectExtent l="19050" t="19050" r="19050" b="33020"/>
                      <wp:wrapSquare wrapText="bothSides"/>
                      <wp:docPr id="277654398" name="Flowchart: Decision 2"/>
                      <wp:cNvGraphicFramePr/>
                      <a:graphic xmlns:a="http://schemas.openxmlformats.org/drawingml/2006/main">
                        <a:graphicData uri="http://schemas.microsoft.com/office/word/2010/wordprocessingShape">
                          <wps:wsp>
                            <wps:cNvSpPr/>
                            <wps:spPr>
                              <a:xfrm>
                                <a:off x="0" y="0"/>
                                <a:ext cx="495300" cy="386080"/>
                              </a:xfrm>
                              <a:prstGeom prst="flowChartDecision">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BF324C" id="_x0000_t110" coordsize="21600,21600" o:spt="110" path="m10800,l,10800,10800,21600,21600,10800xe">
                      <v:stroke joinstyle="miter"/>
                      <v:path gradientshapeok="t" o:connecttype="rect" textboxrect="5400,5400,16200,16200"/>
                    </v:shapetype>
                    <v:shape id="Flowchart: Decision 2" o:spid="_x0000_s1026" type="#_x0000_t110" style="position:absolute;margin-left:48.75pt;margin-top:10.7pt;width:39pt;height:30.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" filled="f" strokecolor="#09101d [484]" strokeweight="1pt">
                      <w10:wrap type="square"/>
                    </v:shape>
                  </w:pict>
                </mc:Fallback>
              </mc:AlternateContent>
            </w:r>
          </w:p>
        </w:tc>
        <w:tc>
          <w:tcPr>
            <w:tcW w:w="3972" w:type="dxa"/>
          </w:tcPr>
          <w:p w14:paraId="1E06C6E3" w14:textId="77777777" w:rsidR="00122D06" w:rsidRPr="00324A75" w:rsidRDefault="00122D06" w:rsidP="007A37D8">
            <w:pPr>
              <w:pStyle w:val="Body"/>
              <w:jc w:val="both"/>
              <w:rPr>
                <w:rFonts w:ascii="Times New Roman" w:hAnsi="Times New Roman" w:cs="Times New Roman"/>
              </w:rPr>
            </w:pPr>
            <w:r w:rsidRPr="00324A75">
              <w:rPr>
                <w:rFonts w:ascii="Times New Roman" w:hAnsi="Times New Roman" w:cs="Times New Roman"/>
                <w:sz w:val="24"/>
                <w:szCs w:val="24"/>
              </w:rPr>
              <w:t>A logic where a decision is to be made is depicted by a diamond.</w:t>
            </w:r>
          </w:p>
        </w:tc>
      </w:tr>
      <w:tr w:rsidR="00122D06" w:rsidRPr="00324A75" w14:paraId="2DB0C0B0" w14:textId="77777777" w:rsidTr="00915CA7">
        <w:trPr>
          <w:trHeight w:val="597"/>
        </w:trPr>
        <w:tc>
          <w:tcPr>
            <w:tcW w:w="3117" w:type="dxa"/>
          </w:tcPr>
          <w:p w14:paraId="3B5C577C" w14:textId="77777777" w:rsidR="00122D06" w:rsidRPr="00324A75" w:rsidRDefault="00122D06" w:rsidP="007A37D8">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hAnsi="Times New Roman" w:cs="Times New Roman"/>
              </w:rPr>
            </w:pPr>
            <w:r w:rsidRPr="00324A75">
              <w:rPr>
                <w:rFonts w:ascii="Times New Roman" w:hAnsi="Times New Roman" w:cs="Times New Roman"/>
              </w:rPr>
              <w:t>Transition</w:t>
            </w:r>
          </w:p>
        </w:tc>
        <w:tc>
          <w:tcPr>
            <w:tcW w:w="3117" w:type="dxa"/>
          </w:tcPr>
          <w:p w14:paraId="60950FA7" w14:textId="77777777" w:rsidR="00122D06" w:rsidRPr="00324A75" w:rsidRDefault="00122D06" w:rsidP="007A37D8">
            <w:pPr>
              <w:pStyle w:val="TableStyle2"/>
              <w:jc w:val="both"/>
              <w:rPr>
                <w:rFonts w:ascii="Times New Roman" w:hAnsi="Times New Roman" w:cs="Times New Roman"/>
              </w:rPr>
            </w:pPr>
            <w:r w:rsidRPr="00324A75">
              <w:rPr>
                <w:rFonts w:ascii="Times New Roman" w:hAnsi="Times New Roman" w:cs="Times New Roman"/>
                <w:noProof/>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8243" behindDoc="0" locked="0" layoutInCell="1" allowOverlap="1" wp14:anchorId="5E05F485" wp14:editId="25826AA9">
                      <wp:simplePos x="0" y="0"/>
                      <wp:positionH relativeFrom="column">
                        <wp:posOffset>365760</wp:posOffset>
                      </wp:positionH>
                      <wp:positionV relativeFrom="paragraph">
                        <wp:posOffset>171512</wp:posOffset>
                      </wp:positionV>
                      <wp:extent cx="1126490" cy="0"/>
                      <wp:effectExtent l="0" t="76200" r="16510" b="95250"/>
                      <wp:wrapSquare wrapText="bothSides"/>
                      <wp:docPr id="1967374973" name="Straight Arrow Connector 3"/>
                      <wp:cNvGraphicFramePr/>
                      <a:graphic xmlns:a="http://schemas.openxmlformats.org/drawingml/2006/main">
                        <a:graphicData uri="http://schemas.microsoft.com/office/word/2010/wordprocessingShape">
                          <wps:wsp>
                            <wps:cNvCnPr/>
                            <wps:spPr>
                              <a:xfrm>
                                <a:off x="0" y="0"/>
                                <a:ext cx="112649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45100" id="Straight Arrow Connector 3" o:spid="_x0000_s1026" type="#_x0000_t32" style="position:absolute;margin-left:28.8pt;margin-top:13.5pt;width:88.7pt;height: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" strokecolor="black [3213]" strokeweight="1pt">
                      <v:stroke endarrow="block" joinstyle="miter"/>
                      <w10:wrap type="square"/>
                    </v:shape>
                  </w:pict>
                </mc:Fallback>
              </mc:AlternateContent>
            </w:r>
          </w:p>
        </w:tc>
        <w:tc>
          <w:tcPr>
            <w:tcW w:w="3972" w:type="dxa"/>
          </w:tcPr>
          <w:p w14:paraId="5186712E" w14:textId="77777777" w:rsidR="00122D06" w:rsidRPr="00324A75" w:rsidRDefault="00122D06" w:rsidP="007A37D8">
            <w:pPr>
              <w:pStyle w:val="Body"/>
              <w:jc w:val="both"/>
              <w:rPr>
                <w:rFonts w:ascii="Times New Roman" w:hAnsi="Times New Roman" w:cs="Times New Roman"/>
              </w:rPr>
            </w:pPr>
            <w:r w:rsidRPr="00324A75">
              <w:rPr>
                <w:rFonts w:ascii="Times New Roman" w:hAnsi="Times New Roman" w:cs="Times New Roman"/>
                <w:sz w:val="24"/>
                <w:szCs w:val="24"/>
              </w:rPr>
              <w:t>A transition link represents control flow between nodes.</w:t>
            </w:r>
          </w:p>
        </w:tc>
      </w:tr>
    </w:tbl>
    <w:p w14:paraId="25BCD16A" w14:textId="77777777" w:rsidR="00122D06" w:rsidRPr="00324A75" w:rsidRDefault="00122D06" w:rsidP="007A37D8">
      <w:pPr>
        <w:jc w:val="both"/>
        <w:rPr>
          <w:rFonts w:ascii="Times New Roman" w:hAnsi="Times New Roman" w:cs="Times New Roman"/>
          <w:b/>
          <w:bCs/>
          <w:sz w:val="32"/>
          <w:szCs w:val="32"/>
        </w:rPr>
      </w:pPr>
    </w:p>
    <w:p w14:paraId="5291F03A" w14:textId="356BC5F9" w:rsidR="004A6EF7" w:rsidRPr="001C018E" w:rsidRDefault="004A6EF7" w:rsidP="004A6EF7">
      <w:pPr>
        <w:pStyle w:val="Caption"/>
        <w:rPr>
          <w:rFonts w:cs="Times New Roman"/>
          <w:b/>
          <w:bCs/>
          <w:i/>
          <w:iCs w:val="0"/>
          <w:szCs w:val="24"/>
          <w:lang w:val="en-US"/>
        </w:rPr>
      </w:pPr>
      <w:bookmarkStart w:id="18" w:name="_Toc148126520"/>
      <w:r w:rsidRPr="001C018E">
        <w:rPr>
          <w:b/>
          <w:bCs/>
          <w:i/>
          <w:iCs w:val="0"/>
        </w:rPr>
        <w:t>Table</w:t>
      </w:r>
      <w:r w:rsidR="001C018E" w:rsidRPr="001C018E">
        <w:rPr>
          <w:b/>
          <w:bCs/>
          <w:i/>
          <w:iCs w:val="0"/>
        </w:rPr>
        <w:t>4</w:t>
      </w:r>
      <w:r w:rsidRPr="001C018E">
        <w:rPr>
          <w:b/>
          <w:bCs/>
          <w:i/>
          <w:iCs w:val="0"/>
        </w:rPr>
        <w:t xml:space="preserve">.6 </w:t>
      </w:r>
      <w:r w:rsidRPr="001C018E">
        <w:rPr>
          <w:rFonts w:eastAsia="Arial Unicode MS" w:cs="Times New Roman"/>
          <w:b/>
          <w:bCs/>
          <w:i/>
          <w:iCs w:val="0"/>
          <w:lang w:val="en-US"/>
        </w:rPr>
        <w:t>Activity Diagram notations</w:t>
      </w:r>
      <w:bookmarkEnd w:id="18"/>
    </w:p>
    <w:p w14:paraId="18771BF2" w14:textId="2E132026" w:rsidR="003B7540" w:rsidRPr="00324A75" w:rsidRDefault="003B7540" w:rsidP="007A37D8">
      <w:pPr>
        <w:jc w:val="both"/>
        <w:rPr>
          <w:rFonts w:ascii="Times New Roman" w:hAnsi="Times New Roman" w:cs="Times New Roman"/>
          <w:b/>
          <w:bCs/>
          <w:sz w:val="32"/>
          <w:szCs w:val="32"/>
        </w:rPr>
      </w:pPr>
    </w:p>
    <w:p w14:paraId="01DCEE29" w14:textId="77777777" w:rsidR="00915CA7" w:rsidRPr="00324A75" w:rsidRDefault="00915CA7" w:rsidP="007A37D8">
      <w:pPr>
        <w:jc w:val="both"/>
        <w:rPr>
          <w:rFonts w:ascii="Times New Roman" w:hAnsi="Times New Roman" w:cs="Times New Roman"/>
          <w:b/>
          <w:bCs/>
          <w:sz w:val="32"/>
          <w:szCs w:val="32"/>
        </w:rPr>
      </w:pPr>
    </w:p>
    <w:p w14:paraId="6307CEFA" w14:textId="77777777" w:rsidR="00915CA7" w:rsidRPr="00324A75" w:rsidRDefault="00915CA7" w:rsidP="007A37D8">
      <w:pPr>
        <w:jc w:val="both"/>
        <w:rPr>
          <w:rFonts w:ascii="Times New Roman" w:hAnsi="Times New Roman" w:cs="Times New Roman"/>
          <w:b/>
          <w:bCs/>
          <w:sz w:val="32"/>
          <w:szCs w:val="32"/>
        </w:rPr>
      </w:pPr>
    </w:p>
    <w:p w14:paraId="2A58D502" w14:textId="77777777" w:rsidR="00915CA7" w:rsidRPr="00324A75" w:rsidRDefault="00915CA7" w:rsidP="007A37D8">
      <w:pPr>
        <w:jc w:val="both"/>
        <w:rPr>
          <w:rFonts w:ascii="Times New Roman" w:hAnsi="Times New Roman" w:cs="Times New Roman"/>
          <w:b/>
          <w:bCs/>
          <w:sz w:val="32"/>
          <w:szCs w:val="32"/>
        </w:rPr>
      </w:pPr>
    </w:p>
    <w:p w14:paraId="204051DD" w14:textId="77777777" w:rsidR="00915CA7" w:rsidRDefault="00915CA7" w:rsidP="007A37D8">
      <w:pPr>
        <w:jc w:val="both"/>
        <w:rPr>
          <w:rFonts w:ascii="Times New Roman" w:hAnsi="Times New Roman" w:cs="Times New Roman"/>
          <w:b/>
          <w:bCs/>
          <w:sz w:val="32"/>
          <w:szCs w:val="32"/>
        </w:rPr>
      </w:pPr>
    </w:p>
    <w:p w14:paraId="32E4C930" w14:textId="77777777" w:rsidR="005F1BF7" w:rsidRDefault="005F1BF7" w:rsidP="007A37D8">
      <w:pPr>
        <w:jc w:val="both"/>
        <w:rPr>
          <w:rFonts w:ascii="Times New Roman" w:hAnsi="Times New Roman" w:cs="Times New Roman"/>
          <w:b/>
          <w:bCs/>
          <w:sz w:val="32"/>
          <w:szCs w:val="32"/>
        </w:rPr>
      </w:pPr>
    </w:p>
    <w:p w14:paraId="36A0FBC7" w14:textId="77777777" w:rsidR="004A6EF7" w:rsidRDefault="004A6EF7" w:rsidP="007A37D8">
      <w:pPr>
        <w:jc w:val="both"/>
        <w:rPr>
          <w:rFonts w:ascii="Times New Roman" w:hAnsi="Times New Roman" w:cs="Times New Roman"/>
          <w:b/>
          <w:bCs/>
          <w:sz w:val="32"/>
          <w:szCs w:val="32"/>
        </w:rPr>
      </w:pPr>
    </w:p>
    <w:p w14:paraId="66CC2F27" w14:textId="77777777" w:rsidR="0001141A" w:rsidRDefault="0001141A" w:rsidP="007A37D8">
      <w:pPr>
        <w:jc w:val="both"/>
        <w:rPr>
          <w:rFonts w:ascii="Times New Roman" w:hAnsi="Times New Roman" w:cs="Times New Roman"/>
          <w:b/>
          <w:bCs/>
          <w:sz w:val="32"/>
          <w:szCs w:val="32"/>
        </w:rPr>
      </w:pPr>
    </w:p>
    <w:p w14:paraId="58CEAFF0" w14:textId="77777777" w:rsidR="00A81720" w:rsidRPr="00324A75" w:rsidRDefault="00A81720" w:rsidP="007A37D8">
      <w:pPr>
        <w:jc w:val="both"/>
        <w:rPr>
          <w:rFonts w:ascii="Times New Roman" w:hAnsi="Times New Roman" w:cs="Times New Roman"/>
          <w:b/>
          <w:bCs/>
          <w:sz w:val="32"/>
          <w:szCs w:val="32"/>
        </w:rPr>
      </w:pPr>
    </w:p>
    <w:p w14:paraId="0BC607B3" w14:textId="4B7F8BBD" w:rsidR="003B7540" w:rsidRPr="00B96D2D" w:rsidRDefault="00DE2EE8" w:rsidP="007A37D8">
      <w:pPr>
        <w:jc w:val="both"/>
        <w:rPr>
          <w:rFonts w:ascii="Times New Roman" w:hAnsi="Times New Roman" w:cs="Times New Roman"/>
          <w:b/>
          <w:bCs/>
          <w:sz w:val="28"/>
          <w:szCs w:val="28"/>
        </w:rPr>
      </w:pPr>
      <w:r>
        <w:rPr>
          <w:rFonts w:ascii="Times New Roman" w:hAnsi="Times New Roman" w:cs="Times New Roman"/>
          <w:b/>
          <w:bCs/>
          <w:sz w:val="28"/>
          <w:szCs w:val="28"/>
        </w:rPr>
        <w:t>4.7.1.</w:t>
      </w:r>
      <w:r>
        <w:rPr>
          <w:rFonts w:ascii="Times New Roman" w:hAnsi="Times New Roman" w:cs="Times New Roman"/>
          <w:b/>
          <w:bCs/>
          <w:sz w:val="28"/>
          <w:szCs w:val="28"/>
        </w:rPr>
        <w:tab/>
      </w:r>
      <w:r w:rsidR="005070BC" w:rsidRPr="00B96D2D">
        <w:rPr>
          <w:rFonts w:ascii="Times New Roman" w:hAnsi="Times New Roman" w:cs="Times New Roman"/>
          <w:b/>
          <w:bCs/>
          <w:sz w:val="28"/>
          <w:szCs w:val="28"/>
        </w:rPr>
        <w:t>Activity diagram of user</w:t>
      </w:r>
    </w:p>
    <w:p w14:paraId="1D6844BA" w14:textId="77777777" w:rsidR="005070BC" w:rsidRPr="00324A75" w:rsidRDefault="005070BC" w:rsidP="007A37D8">
      <w:pPr>
        <w:jc w:val="both"/>
        <w:rPr>
          <w:rFonts w:ascii="Times New Roman" w:hAnsi="Times New Roman" w:cs="Times New Roman"/>
          <w:b/>
          <w:bCs/>
          <w:sz w:val="28"/>
          <w:szCs w:val="28"/>
        </w:rPr>
      </w:pPr>
    </w:p>
    <w:p w14:paraId="06F268EA" w14:textId="52C7B322" w:rsidR="009A115E" w:rsidRPr="00324A75" w:rsidRDefault="003B7540" w:rsidP="007A37D8">
      <w:pPr>
        <w:jc w:val="both"/>
        <w:rPr>
          <w:rFonts w:ascii="Times New Roman" w:hAnsi="Times New Roman" w:cs="Times New Roman"/>
        </w:rPr>
      </w:pPr>
      <w:r w:rsidRPr="00324A75">
        <w:rPr>
          <w:rFonts w:ascii="Times New Roman" w:hAnsi="Times New Roman" w:cs="Times New Roman"/>
          <w:b/>
          <w:bCs/>
          <w:noProof/>
          <w:sz w:val="32"/>
          <w:szCs w:val="32"/>
        </w:rPr>
        <w:drawing>
          <wp:inline distT="0" distB="0" distL="0" distR="0" wp14:anchorId="7C1073FD" wp14:editId="54E90E21">
            <wp:extent cx="6170930" cy="5486400"/>
            <wp:effectExtent l="0" t="0" r="1270" b="0"/>
            <wp:docPr id="1898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0930" cy="5486400"/>
                    </a:xfrm>
                    <a:prstGeom prst="rect">
                      <a:avLst/>
                    </a:prstGeom>
                    <a:noFill/>
                    <a:ln>
                      <a:noFill/>
                    </a:ln>
                  </pic:spPr>
                </pic:pic>
              </a:graphicData>
            </a:graphic>
          </wp:inline>
        </w:drawing>
      </w:r>
    </w:p>
    <w:p w14:paraId="5E8BA63B" w14:textId="77777777" w:rsidR="009A115E" w:rsidRPr="00324A75" w:rsidRDefault="009A115E" w:rsidP="007A37D8">
      <w:pPr>
        <w:tabs>
          <w:tab w:val="left" w:pos="2028"/>
        </w:tabs>
        <w:jc w:val="both"/>
        <w:rPr>
          <w:rFonts w:ascii="Times New Roman" w:hAnsi="Times New Roman" w:cs="Times New Roman"/>
        </w:rPr>
      </w:pPr>
    </w:p>
    <w:p w14:paraId="4C3C24F0" w14:textId="67D92F9A" w:rsidR="004A6EF7" w:rsidRPr="001C018E" w:rsidRDefault="004A6EF7" w:rsidP="004A6EF7">
      <w:pPr>
        <w:pStyle w:val="Caption"/>
        <w:rPr>
          <w:rFonts w:cs="Times New Roman"/>
          <w:b/>
          <w:bCs/>
          <w:i/>
          <w:iCs w:val="0"/>
          <w:szCs w:val="24"/>
        </w:rPr>
      </w:pPr>
      <w:bookmarkStart w:id="19" w:name="_Toc148126576"/>
      <w:r w:rsidRPr="001C018E">
        <w:rPr>
          <w:b/>
          <w:bCs/>
          <w:i/>
          <w:iCs w:val="0"/>
        </w:rPr>
        <w:t>Figure</w:t>
      </w:r>
      <w:r w:rsidR="001C018E" w:rsidRPr="001C018E">
        <w:rPr>
          <w:b/>
          <w:bCs/>
          <w:i/>
          <w:iCs w:val="0"/>
        </w:rPr>
        <w:t>4</w:t>
      </w:r>
      <w:r w:rsidRPr="001C018E">
        <w:rPr>
          <w:b/>
          <w:bCs/>
          <w:i/>
          <w:iCs w:val="0"/>
        </w:rPr>
        <w:t>.57</w:t>
      </w:r>
      <w:r w:rsidRPr="001C018E">
        <w:rPr>
          <w:rFonts w:cs="Times New Roman"/>
          <w:b/>
          <w:bCs/>
          <w:i/>
          <w:iCs w:val="0"/>
          <w:szCs w:val="24"/>
        </w:rPr>
        <w:t xml:space="preserve"> Activity Diagram</w:t>
      </w:r>
      <w:bookmarkEnd w:id="19"/>
      <w:r w:rsidRPr="001C018E">
        <w:rPr>
          <w:rFonts w:cs="Times New Roman"/>
          <w:b/>
          <w:bCs/>
          <w:i/>
          <w:iCs w:val="0"/>
          <w:szCs w:val="24"/>
        </w:rPr>
        <w:t xml:space="preserve"> of users</w:t>
      </w:r>
    </w:p>
    <w:p w14:paraId="110A20A3" w14:textId="166B511A" w:rsidR="00517584" w:rsidRPr="00324A75" w:rsidRDefault="00517584" w:rsidP="007A37D8">
      <w:pPr>
        <w:tabs>
          <w:tab w:val="left" w:pos="2028"/>
        </w:tabs>
        <w:jc w:val="both"/>
        <w:rPr>
          <w:rFonts w:ascii="Times New Roman" w:hAnsi="Times New Roman" w:cs="Times New Roman"/>
        </w:rPr>
      </w:pPr>
    </w:p>
    <w:p w14:paraId="34647E92" w14:textId="77777777" w:rsidR="00517584" w:rsidRPr="00324A75" w:rsidRDefault="00517584" w:rsidP="007A37D8">
      <w:pPr>
        <w:tabs>
          <w:tab w:val="left" w:pos="2028"/>
        </w:tabs>
        <w:jc w:val="both"/>
        <w:rPr>
          <w:rFonts w:ascii="Times New Roman" w:hAnsi="Times New Roman" w:cs="Times New Roman"/>
        </w:rPr>
      </w:pPr>
    </w:p>
    <w:p w14:paraId="71444CB7" w14:textId="77777777" w:rsidR="00517584" w:rsidRPr="00324A75" w:rsidRDefault="00517584" w:rsidP="007A37D8">
      <w:pPr>
        <w:tabs>
          <w:tab w:val="left" w:pos="2028"/>
        </w:tabs>
        <w:jc w:val="both"/>
        <w:rPr>
          <w:rFonts w:ascii="Times New Roman" w:hAnsi="Times New Roman" w:cs="Times New Roman"/>
        </w:rPr>
      </w:pPr>
    </w:p>
    <w:p w14:paraId="03A900A5" w14:textId="77777777" w:rsidR="00517584" w:rsidRDefault="00517584" w:rsidP="007A37D8">
      <w:pPr>
        <w:tabs>
          <w:tab w:val="left" w:pos="2028"/>
        </w:tabs>
        <w:jc w:val="both"/>
        <w:rPr>
          <w:rFonts w:ascii="Times New Roman" w:hAnsi="Times New Roman" w:cs="Times New Roman"/>
        </w:rPr>
      </w:pPr>
    </w:p>
    <w:p w14:paraId="3F0DDAF7" w14:textId="77777777" w:rsidR="0001141A" w:rsidRPr="00324A75" w:rsidRDefault="0001141A" w:rsidP="007A37D8">
      <w:pPr>
        <w:tabs>
          <w:tab w:val="left" w:pos="2028"/>
        </w:tabs>
        <w:jc w:val="both"/>
        <w:rPr>
          <w:rFonts w:ascii="Times New Roman" w:hAnsi="Times New Roman" w:cs="Times New Roman"/>
        </w:rPr>
      </w:pPr>
    </w:p>
    <w:p w14:paraId="28D127D9" w14:textId="77777777" w:rsidR="00517584" w:rsidRPr="00324A75" w:rsidRDefault="00517584" w:rsidP="007A37D8">
      <w:pPr>
        <w:tabs>
          <w:tab w:val="left" w:pos="2028"/>
        </w:tabs>
        <w:jc w:val="both"/>
        <w:rPr>
          <w:rFonts w:ascii="Times New Roman" w:hAnsi="Times New Roman" w:cs="Times New Roman"/>
        </w:rPr>
      </w:pPr>
    </w:p>
    <w:p w14:paraId="6779E316" w14:textId="77777777" w:rsidR="00517584" w:rsidRPr="00324A75" w:rsidRDefault="00517584" w:rsidP="007A37D8">
      <w:pPr>
        <w:tabs>
          <w:tab w:val="left" w:pos="2028"/>
        </w:tabs>
        <w:jc w:val="both"/>
        <w:rPr>
          <w:rFonts w:ascii="Times New Roman" w:hAnsi="Times New Roman" w:cs="Times New Roman"/>
        </w:rPr>
      </w:pPr>
    </w:p>
    <w:p w14:paraId="052FEFDE" w14:textId="77777777" w:rsidR="00915CA7" w:rsidRPr="00324A75" w:rsidRDefault="00915CA7" w:rsidP="007A37D8">
      <w:pPr>
        <w:tabs>
          <w:tab w:val="left" w:pos="2028"/>
        </w:tabs>
        <w:jc w:val="both"/>
        <w:rPr>
          <w:rFonts w:ascii="Times New Roman" w:hAnsi="Times New Roman" w:cs="Times New Roman"/>
        </w:rPr>
      </w:pPr>
    </w:p>
    <w:p w14:paraId="7064AB6F" w14:textId="77777777" w:rsidR="00517584" w:rsidRPr="00324A75" w:rsidRDefault="00517584" w:rsidP="007A37D8">
      <w:pPr>
        <w:tabs>
          <w:tab w:val="left" w:pos="2028"/>
        </w:tabs>
        <w:jc w:val="both"/>
        <w:rPr>
          <w:rFonts w:ascii="Times New Roman" w:hAnsi="Times New Roman" w:cs="Times New Roman"/>
        </w:rPr>
      </w:pPr>
    </w:p>
    <w:p w14:paraId="06DB84E8" w14:textId="2E866F81" w:rsidR="00DE2EE8" w:rsidRPr="00B96D2D" w:rsidRDefault="00DE2EE8" w:rsidP="007A37D8">
      <w:pPr>
        <w:tabs>
          <w:tab w:val="left" w:pos="2028"/>
        </w:tabs>
        <w:jc w:val="both"/>
        <w:rPr>
          <w:rFonts w:ascii="Times New Roman" w:hAnsi="Times New Roman" w:cs="Times New Roman"/>
          <w:b/>
          <w:bCs/>
          <w:sz w:val="28"/>
          <w:szCs w:val="28"/>
        </w:rPr>
      </w:pPr>
      <w:r>
        <w:rPr>
          <w:rFonts w:ascii="Times New Roman" w:hAnsi="Times New Roman" w:cs="Times New Roman"/>
          <w:b/>
          <w:bCs/>
          <w:sz w:val="28"/>
          <w:szCs w:val="28"/>
        </w:rPr>
        <w:t xml:space="preserve">4.7.2. </w:t>
      </w:r>
      <w:r w:rsidR="00517584" w:rsidRPr="00B96D2D">
        <w:rPr>
          <w:rFonts w:ascii="Times New Roman" w:hAnsi="Times New Roman" w:cs="Times New Roman"/>
          <w:b/>
          <w:bCs/>
          <w:sz w:val="28"/>
          <w:szCs w:val="28"/>
        </w:rPr>
        <w:t>Activity diagram of admin</w:t>
      </w:r>
    </w:p>
    <w:p w14:paraId="1A1F689A" w14:textId="77777777" w:rsidR="00517584" w:rsidRPr="00324A75" w:rsidRDefault="00517584" w:rsidP="007A37D8">
      <w:pPr>
        <w:tabs>
          <w:tab w:val="left" w:pos="2028"/>
        </w:tabs>
        <w:jc w:val="both"/>
        <w:rPr>
          <w:rFonts w:ascii="Times New Roman" w:hAnsi="Times New Roman" w:cs="Times New Roman"/>
        </w:rPr>
      </w:pPr>
    </w:p>
    <w:p w14:paraId="136FB8E1" w14:textId="77777777" w:rsidR="00517584" w:rsidRPr="00324A75" w:rsidRDefault="00517584" w:rsidP="007A37D8">
      <w:pPr>
        <w:tabs>
          <w:tab w:val="left" w:pos="2028"/>
        </w:tabs>
        <w:jc w:val="both"/>
        <w:rPr>
          <w:rFonts w:ascii="Times New Roman" w:hAnsi="Times New Roman" w:cs="Times New Roman"/>
        </w:rPr>
      </w:pPr>
    </w:p>
    <w:p w14:paraId="44C0C6DB" w14:textId="41FC9F15" w:rsidR="00517584" w:rsidRPr="00324A75" w:rsidRDefault="00517584" w:rsidP="007A37D8">
      <w:pPr>
        <w:tabs>
          <w:tab w:val="left" w:pos="2028"/>
        </w:tabs>
        <w:jc w:val="both"/>
        <w:rPr>
          <w:rFonts w:ascii="Times New Roman" w:hAnsi="Times New Roman" w:cs="Times New Roman"/>
          <w:noProof/>
        </w:rPr>
      </w:pPr>
      <w:r w:rsidRPr="00324A75">
        <w:rPr>
          <w:rFonts w:ascii="Times New Roman" w:hAnsi="Times New Roman" w:cs="Times New Roman"/>
          <w:noProof/>
        </w:rPr>
        <w:drawing>
          <wp:inline distT="0" distB="0" distL="0" distR="0" wp14:anchorId="7188A30F" wp14:editId="4995806F">
            <wp:extent cx="5730240" cy="2834640"/>
            <wp:effectExtent l="0" t="0" r="3810" b="3810"/>
            <wp:docPr id="1322372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E6A970E" w14:textId="77777777" w:rsidR="005839DF" w:rsidRPr="00324A75" w:rsidRDefault="005839DF" w:rsidP="007A37D8">
      <w:pPr>
        <w:jc w:val="both"/>
        <w:rPr>
          <w:rFonts w:ascii="Times New Roman" w:hAnsi="Times New Roman" w:cs="Times New Roman"/>
        </w:rPr>
      </w:pPr>
    </w:p>
    <w:p w14:paraId="3608D426" w14:textId="619118A5" w:rsidR="005839DF" w:rsidRPr="00324A75" w:rsidRDefault="005839DF" w:rsidP="007A37D8">
      <w:pPr>
        <w:jc w:val="both"/>
        <w:rPr>
          <w:rFonts w:ascii="Times New Roman" w:hAnsi="Times New Roman" w:cs="Times New Roman"/>
        </w:rPr>
      </w:pPr>
    </w:p>
    <w:p w14:paraId="4FA016FB" w14:textId="77777777" w:rsidR="005839DF" w:rsidRPr="00324A75" w:rsidRDefault="005839DF" w:rsidP="007A37D8">
      <w:pPr>
        <w:jc w:val="both"/>
        <w:rPr>
          <w:rFonts w:ascii="Times New Roman" w:hAnsi="Times New Roman" w:cs="Times New Roman"/>
        </w:rPr>
      </w:pPr>
    </w:p>
    <w:p w14:paraId="1CB96DCA" w14:textId="77777777" w:rsidR="005839DF" w:rsidRPr="00324A75" w:rsidRDefault="005839DF" w:rsidP="007A37D8">
      <w:pPr>
        <w:jc w:val="both"/>
        <w:rPr>
          <w:rFonts w:ascii="Times New Roman" w:hAnsi="Times New Roman" w:cs="Times New Roman"/>
        </w:rPr>
      </w:pPr>
    </w:p>
    <w:p w14:paraId="7C94DAC2" w14:textId="44396729" w:rsidR="004A6EF7" w:rsidRPr="001C018E" w:rsidRDefault="004A6EF7" w:rsidP="004A6EF7">
      <w:pPr>
        <w:pStyle w:val="Caption"/>
        <w:rPr>
          <w:rFonts w:cs="Times New Roman"/>
          <w:b/>
          <w:bCs/>
          <w:i/>
          <w:iCs w:val="0"/>
          <w:szCs w:val="24"/>
        </w:rPr>
      </w:pPr>
      <w:r w:rsidRPr="001C018E">
        <w:rPr>
          <w:b/>
          <w:bCs/>
          <w:i/>
          <w:iCs w:val="0"/>
        </w:rPr>
        <w:t>Figure</w:t>
      </w:r>
      <w:r w:rsidR="001C018E" w:rsidRPr="001C018E">
        <w:rPr>
          <w:b/>
          <w:bCs/>
          <w:i/>
          <w:iCs w:val="0"/>
        </w:rPr>
        <w:t>4</w:t>
      </w:r>
      <w:r w:rsidRPr="001C018E">
        <w:rPr>
          <w:b/>
          <w:bCs/>
          <w:i/>
          <w:iCs w:val="0"/>
        </w:rPr>
        <w:t>.58</w:t>
      </w:r>
      <w:r w:rsidRPr="001C018E">
        <w:rPr>
          <w:rFonts w:cs="Times New Roman"/>
          <w:b/>
          <w:bCs/>
          <w:i/>
          <w:iCs w:val="0"/>
          <w:szCs w:val="24"/>
        </w:rPr>
        <w:t xml:space="preserve"> Activity Diagram of admin</w:t>
      </w:r>
    </w:p>
    <w:p w14:paraId="21E8883E" w14:textId="77777777" w:rsidR="005839DF" w:rsidRPr="00324A75" w:rsidRDefault="005839DF" w:rsidP="007A37D8">
      <w:pPr>
        <w:jc w:val="both"/>
        <w:rPr>
          <w:rFonts w:ascii="Times New Roman" w:hAnsi="Times New Roman" w:cs="Times New Roman"/>
        </w:rPr>
      </w:pPr>
    </w:p>
    <w:p w14:paraId="7A17BB67" w14:textId="77777777" w:rsidR="005839DF" w:rsidRPr="00324A75" w:rsidRDefault="005839DF" w:rsidP="007A37D8">
      <w:pPr>
        <w:jc w:val="both"/>
        <w:rPr>
          <w:rFonts w:ascii="Times New Roman" w:hAnsi="Times New Roman" w:cs="Times New Roman"/>
        </w:rPr>
      </w:pPr>
    </w:p>
    <w:p w14:paraId="1073703E" w14:textId="77777777" w:rsidR="005839DF" w:rsidRPr="00324A75" w:rsidRDefault="005839DF" w:rsidP="007A37D8">
      <w:pPr>
        <w:jc w:val="both"/>
        <w:rPr>
          <w:rFonts w:ascii="Times New Roman" w:hAnsi="Times New Roman" w:cs="Times New Roman"/>
        </w:rPr>
      </w:pPr>
    </w:p>
    <w:p w14:paraId="68399CE1" w14:textId="77777777" w:rsidR="005839DF" w:rsidRPr="00324A75" w:rsidRDefault="005839DF" w:rsidP="007A37D8">
      <w:pPr>
        <w:jc w:val="both"/>
        <w:rPr>
          <w:rFonts w:ascii="Times New Roman" w:hAnsi="Times New Roman" w:cs="Times New Roman"/>
        </w:rPr>
      </w:pPr>
    </w:p>
    <w:p w14:paraId="29764059" w14:textId="77777777" w:rsidR="005839DF" w:rsidRPr="00324A75" w:rsidRDefault="005839DF" w:rsidP="007A37D8">
      <w:pPr>
        <w:jc w:val="both"/>
        <w:rPr>
          <w:rFonts w:ascii="Times New Roman" w:hAnsi="Times New Roman" w:cs="Times New Roman"/>
        </w:rPr>
      </w:pPr>
    </w:p>
    <w:p w14:paraId="70032E59" w14:textId="77777777" w:rsidR="005839DF" w:rsidRPr="00324A75" w:rsidRDefault="005839DF" w:rsidP="007A37D8">
      <w:pPr>
        <w:jc w:val="both"/>
        <w:rPr>
          <w:rFonts w:ascii="Times New Roman" w:hAnsi="Times New Roman" w:cs="Times New Roman"/>
          <w:noProof/>
        </w:rPr>
      </w:pPr>
    </w:p>
    <w:p w14:paraId="752EAC17" w14:textId="1A8CDB74" w:rsidR="005839DF" w:rsidRPr="00324A75" w:rsidRDefault="005839DF" w:rsidP="007A37D8">
      <w:pPr>
        <w:tabs>
          <w:tab w:val="left" w:pos="3348"/>
        </w:tabs>
        <w:jc w:val="both"/>
        <w:rPr>
          <w:rFonts w:ascii="Times New Roman" w:hAnsi="Times New Roman" w:cs="Times New Roman"/>
        </w:rPr>
      </w:pPr>
      <w:r w:rsidRPr="00324A75">
        <w:rPr>
          <w:rFonts w:ascii="Times New Roman" w:hAnsi="Times New Roman" w:cs="Times New Roman"/>
        </w:rPr>
        <w:tab/>
      </w:r>
    </w:p>
    <w:p w14:paraId="36F9A672" w14:textId="77777777" w:rsidR="00DE16E8" w:rsidRDefault="00DE16E8" w:rsidP="007A37D8">
      <w:pPr>
        <w:jc w:val="both"/>
        <w:rPr>
          <w:rStyle w:val="Heading2Char"/>
          <w:rFonts w:cs="Times New Roman"/>
        </w:rPr>
      </w:pPr>
      <w:bookmarkStart w:id="20" w:name="_Toc148126511"/>
    </w:p>
    <w:p w14:paraId="44F724AD" w14:textId="77777777" w:rsidR="0001141A" w:rsidRDefault="0001141A" w:rsidP="007A37D8">
      <w:pPr>
        <w:jc w:val="both"/>
        <w:rPr>
          <w:rStyle w:val="Heading2Char"/>
          <w:rFonts w:cs="Times New Roman"/>
        </w:rPr>
      </w:pPr>
    </w:p>
    <w:p w14:paraId="31FE1B13" w14:textId="77777777" w:rsidR="0001141A" w:rsidRDefault="0001141A" w:rsidP="007A37D8">
      <w:pPr>
        <w:jc w:val="both"/>
        <w:rPr>
          <w:rStyle w:val="Heading2Char"/>
          <w:rFonts w:cs="Times New Roman"/>
        </w:rPr>
      </w:pPr>
    </w:p>
    <w:p w14:paraId="4325AE6C" w14:textId="77777777" w:rsidR="0001141A" w:rsidRPr="00324A75" w:rsidRDefault="0001141A" w:rsidP="007A37D8">
      <w:pPr>
        <w:jc w:val="both"/>
        <w:rPr>
          <w:rStyle w:val="Heading2Char"/>
          <w:rFonts w:cs="Times New Roman"/>
        </w:rPr>
      </w:pPr>
    </w:p>
    <w:p w14:paraId="38B1676B" w14:textId="77777777" w:rsidR="00DE16E8" w:rsidRPr="00324A75" w:rsidRDefault="00DE16E8" w:rsidP="007A37D8">
      <w:pPr>
        <w:jc w:val="both"/>
        <w:rPr>
          <w:rStyle w:val="Heading2Char"/>
          <w:rFonts w:cs="Times New Roman"/>
        </w:rPr>
      </w:pPr>
    </w:p>
    <w:p w14:paraId="1F3F0357" w14:textId="77777777" w:rsidR="005835F8" w:rsidRPr="003C7CAE" w:rsidRDefault="005835F8" w:rsidP="007A37D8">
      <w:pPr>
        <w:jc w:val="both"/>
        <w:rPr>
          <w:rStyle w:val="Heading2Char"/>
          <w:rFonts w:cs="Times New Roman"/>
          <w:bCs/>
          <w:szCs w:val="32"/>
          <w:lang w:val="en-US"/>
        </w:rPr>
      </w:pPr>
    </w:p>
    <w:p w14:paraId="7E5E8D97" w14:textId="7A9041F4" w:rsidR="003047E7" w:rsidRPr="004A6EF7" w:rsidRDefault="003C7CAE" w:rsidP="007A37D8">
      <w:pPr>
        <w:pStyle w:val="ListParagraph"/>
        <w:numPr>
          <w:ilvl w:val="1"/>
          <w:numId w:val="34"/>
        </w:numPr>
        <w:jc w:val="both"/>
        <w:rPr>
          <w:rStyle w:val="Heading2Char"/>
          <w:rFonts w:eastAsiaTheme="minorHAnsi" w:cs="Times New Roman"/>
          <w:bCs/>
          <w:color w:val="auto"/>
          <w:kern w:val="0"/>
          <w:sz w:val="24"/>
          <w:szCs w:val="24"/>
          <w:lang w:val="en-US"/>
          <w14:ligatures w14:val="none"/>
        </w:rPr>
      </w:pPr>
      <w:r w:rsidRPr="00B96D2D">
        <w:rPr>
          <w:rStyle w:val="Heading2Char"/>
          <w:rFonts w:eastAsiaTheme="minorHAnsi" w:cs="Times New Roman"/>
          <w:bCs/>
          <w:color w:val="auto"/>
          <w:kern w:val="0"/>
          <w:sz w:val="28"/>
          <w:szCs w:val="28"/>
          <w:lang w:val="en-US"/>
          <w14:ligatures w14:val="none"/>
        </w:rPr>
        <w:t xml:space="preserve"> User Interface Design</w:t>
      </w:r>
    </w:p>
    <w:p w14:paraId="264BE063" w14:textId="77777777" w:rsidR="004A6EF7" w:rsidRPr="004A6EF7" w:rsidRDefault="004A6EF7" w:rsidP="004A6EF7">
      <w:pPr>
        <w:pStyle w:val="ListParagraph"/>
        <w:ind w:left="780"/>
        <w:jc w:val="both"/>
        <w:rPr>
          <w:rStyle w:val="Heading2Char"/>
          <w:rFonts w:eastAsiaTheme="minorHAnsi" w:cs="Times New Roman"/>
          <w:bCs/>
          <w:color w:val="auto"/>
          <w:kern w:val="0"/>
          <w:sz w:val="24"/>
          <w:szCs w:val="24"/>
          <w:lang w:val="en-US"/>
          <w14:ligatures w14:val="none"/>
        </w:rPr>
      </w:pPr>
    </w:p>
    <w:p w14:paraId="65EF70CF" w14:textId="2948DCDB" w:rsidR="00285020" w:rsidRDefault="007068FE" w:rsidP="004A6EF7">
      <w:pPr>
        <w:pStyle w:val="ListParagraph"/>
        <w:ind w:left="780"/>
        <w:rPr>
          <w:rFonts w:ascii="Times New Roman" w:hAnsi="Times New Roman" w:cs="Times New Roman"/>
          <w:b/>
          <w:bCs/>
          <w:sz w:val="28"/>
          <w:szCs w:val="28"/>
          <w:lang w:val="en-US"/>
        </w:rPr>
      </w:pPr>
      <w:r>
        <w:rPr>
          <w:rStyle w:val="Heading2Char"/>
          <w:rFonts w:cs="Times New Roman"/>
          <w:noProof/>
        </w:rPr>
        <w:drawing>
          <wp:inline distT="0" distB="0" distL="0" distR="0" wp14:anchorId="158BB580" wp14:editId="3BA01B2E">
            <wp:extent cx="1245575" cy="2195413"/>
            <wp:effectExtent l="0" t="0" r="0" b="0"/>
            <wp:docPr id="1347153793"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69394" cy="2237395"/>
                    </a:xfrm>
                    <a:prstGeom prst="rect">
                      <a:avLst/>
                    </a:prstGeom>
                    <a:noFill/>
                    <a:ln>
                      <a:noFill/>
                    </a:ln>
                  </pic:spPr>
                </pic:pic>
              </a:graphicData>
            </a:graphic>
          </wp:inline>
        </w:drawing>
      </w:r>
      <w:r w:rsidR="00B36689">
        <w:rPr>
          <w:rFonts w:ascii="Times New Roman" w:hAnsi="Times New Roman" w:cs="Times New Roman"/>
          <w:b/>
          <w:bCs/>
          <w:sz w:val="28"/>
          <w:szCs w:val="28"/>
          <w:lang w:val="en-US"/>
        </w:rPr>
        <w:t xml:space="preserve">  </w:t>
      </w:r>
      <w:r w:rsidR="00551202">
        <w:rPr>
          <w:rFonts w:ascii="Times New Roman" w:hAnsi="Times New Roman" w:cs="Times New Roman"/>
          <w:b/>
          <w:bCs/>
          <w:sz w:val="28"/>
          <w:szCs w:val="28"/>
          <w:lang w:val="en-US"/>
        </w:rPr>
        <w:t xml:space="preserve">                </w:t>
      </w:r>
      <w:r w:rsidR="00B36689">
        <w:rPr>
          <w:rFonts w:ascii="Times New Roman" w:hAnsi="Times New Roman" w:cs="Times New Roman"/>
          <w:b/>
          <w:bCs/>
          <w:sz w:val="28"/>
          <w:szCs w:val="28"/>
          <w:lang w:val="en-US"/>
        </w:rPr>
        <w:t xml:space="preserve">  </w:t>
      </w:r>
      <w:r w:rsidR="00B36689">
        <w:rPr>
          <w:rFonts w:ascii="Times New Roman" w:hAnsi="Times New Roman" w:cs="Times New Roman"/>
          <w:b/>
          <w:bCs/>
          <w:noProof/>
          <w:sz w:val="28"/>
          <w:szCs w:val="28"/>
          <w:lang w:val="en-US"/>
        </w:rPr>
        <w:drawing>
          <wp:inline distT="0" distB="0" distL="0" distR="0" wp14:anchorId="44D2AE68" wp14:editId="64DADEBE">
            <wp:extent cx="1348740" cy="2108335"/>
            <wp:effectExtent l="0" t="0" r="3810" b="6350"/>
            <wp:docPr id="85779091"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88210" cy="2170034"/>
                    </a:xfrm>
                    <a:prstGeom prst="rect">
                      <a:avLst/>
                    </a:prstGeom>
                    <a:noFill/>
                    <a:ln>
                      <a:noFill/>
                    </a:ln>
                  </pic:spPr>
                </pic:pic>
              </a:graphicData>
            </a:graphic>
          </wp:inline>
        </w:drawing>
      </w:r>
      <w:r w:rsidR="00B36689">
        <w:rPr>
          <w:rFonts w:ascii="Times New Roman" w:hAnsi="Times New Roman" w:cs="Times New Roman"/>
          <w:b/>
          <w:bCs/>
          <w:sz w:val="28"/>
          <w:szCs w:val="28"/>
          <w:lang w:val="en-US"/>
        </w:rPr>
        <w:t xml:space="preserve">   </w:t>
      </w:r>
      <w:r w:rsidR="00551202">
        <w:rPr>
          <w:rFonts w:ascii="Times New Roman" w:hAnsi="Times New Roman" w:cs="Times New Roman"/>
          <w:b/>
          <w:bCs/>
          <w:sz w:val="28"/>
          <w:szCs w:val="28"/>
          <w:lang w:val="en-US"/>
        </w:rPr>
        <w:t xml:space="preserve">         </w:t>
      </w:r>
      <w:r w:rsidR="00B36689">
        <w:rPr>
          <w:rFonts w:ascii="Times New Roman" w:hAnsi="Times New Roman" w:cs="Times New Roman"/>
          <w:b/>
          <w:bCs/>
          <w:noProof/>
          <w:sz w:val="28"/>
          <w:szCs w:val="28"/>
          <w:lang w:val="en-US"/>
        </w:rPr>
        <w:drawing>
          <wp:inline distT="0" distB="0" distL="0" distR="0" wp14:anchorId="0EF8BE72" wp14:editId="6F27CC70">
            <wp:extent cx="1192530" cy="2109843"/>
            <wp:effectExtent l="0" t="0" r="7620" b="5080"/>
            <wp:docPr id="1143356802"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34079" cy="2183353"/>
                    </a:xfrm>
                    <a:prstGeom prst="rect">
                      <a:avLst/>
                    </a:prstGeom>
                    <a:noFill/>
                    <a:ln>
                      <a:noFill/>
                    </a:ln>
                  </pic:spPr>
                </pic:pic>
              </a:graphicData>
            </a:graphic>
          </wp:inline>
        </w:drawing>
      </w:r>
    </w:p>
    <w:p w14:paraId="371649C9" w14:textId="6A05F972" w:rsidR="00C310D8" w:rsidRPr="001C018E" w:rsidRDefault="004A6EF7" w:rsidP="004A6EF7">
      <w:pPr>
        <w:pStyle w:val="Caption"/>
        <w:jc w:val="left"/>
        <w:rPr>
          <w:b/>
          <w:bCs/>
          <w:i/>
          <w:iCs w:val="0"/>
          <w:sz w:val="22"/>
          <w:szCs w:val="16"/>
        </w:rPr>
      </w:pPr>
      <w:bookmarkStart w:id="21" w:name="_Toc148126579"/>
      <w:r w:rsidRPr="001C018E">
        <w:rPr>
          <w:b/>
          <w:bCs/>
          <w:i/>
          <w:iCs w:val="0"/>
        </w:rPr>
        <w:t xml:space="preserve">            </w:t>
      </w:r>
      <w:r w:rsidRPr="001C018E">
        <w:rPr>
          <w:b/>
          <w:bCs/>
          <w:i/>
          <w:iCs w:val="0"/>
          <w:sz w:val="22"/>
          <w:szCs w:val="16"/>
        </w:rPr>
        <w:t xml:space="preserve">Figure </w:t>
      </w:r>
      <w:r w:rsidR="001C018E">
        <w:rPr>
          <w:b/>
          <w:bCs/>
          <w:i/>
          <w:iCs w:val="0"/>
          <w:sz w:val="22"/>
          <w:szCs w:val="16"/>
        </w:rPr>
        <w:t>4</w:t>
      </w:r>
      <w:r w:rsidRPr="001C018E">
        <w:rPr>
          <w:b/>
          <w:bCs/>
          <w:i/>
          <w:iCs w:val="0"/>
          <w:sz w:val="22"/>
          <w:szCs w:val="16"/>
        </w:rPr>
        <w:t>.59 UI-</w:t>
      </w:r>
      <w:bookmarkEnd w:id="21"/>
      <w:r w:rsidRPr="001C018E">
        <w:rPr>
          <w:b/>
          <w:bCs/>
          <w:i/>
          <w:iCs w:val="0"/>
          <w:sz w:val="22"/>
          <w:szCs w:val="16"/>
        </w:rPr>
        <w:t xml:space="preserve">Login          </w:t>
      </w:r>
      <w:r w:rsidR="001C018E">
        <w:rPr>
          <w:b/>
          <w:bCs/>
          <w:i/>
          <w:iCs w:val="0"/>
          <w:sz w:val="22"/>
          <w:szCs w:val="16"/>
        </w:rPr>
        <w:t xml:space="preserve">     </w:t>
      </w:r>
      <w:r w:rsidRPr="001C018E">
        <w:rPr>
          <w:b/>
          <w:bCs/>
          <w:i/>
          <w:iCs w:val="0"/>
          <w:sz w:val="22"/>
          <w:szCs w:val="16"/>
        </w:rPr>
        <w:t>Figure</w:t>
      </w:r>
      <w:r w:rsidR="001C018E">
        <w:rPr>
          <w:b/>
          <w:bCs/>
          <w:i/>
          <w:iCs w:val="0"/>
          <w:sz w:val="22"/>
          <w:szCs w:val="16"/>
        </w:rPr>
        <w:t>4</w:t>
      </w:r>
      <w:r w:rsidRPr="001C018E">
        <w:rPr>
          <w:b/>
          <w:bCs/>
          <w:i/>
          <w:iCs w:val="0"/>
          <w:sz w:val="22"/>
          <w:szCs w:val="16"/>
        </w:rPr>
        <w:t>.60 UI-Forgot Password         Figure</w:t>
      </w:r>
      <w:r w:rsidR="001C018E">
        <w:rPr>
          <w:b/>
          <w:bCs/>
          <w:i/>
          <w:iCs w:val="0"/>
          <w:sz w:val="22"/>
          <w:szCs w:val="16"/>
        </w:rPr>
        <w:t>4</w:t>
      </w:r>
      <w:r w:rsidRPr="001C018E">
        <w:rPr>
          <w:b/>
          <w:bCs/>
          <w:i/>
          <w:iCs w:val="0"/>
          <w:sz w:val="22"/>
          <w:szCs w:val="16"/>
        </w:rPr>
        <w:t>.61 UI-OTP</w:t>
      </w:r>
    </w:p>
    <w:p w14:paraId="5FA0EBEC" w14:textId="77777777" w:rsidR="00731A19" w:rsidRPr="001C018E" w:rsidRDefault="00731A19" w:rsidP="00731A19">
      <w:pPr>
        <w:rPr>
          <w:b/>
          <w:bCs/>
          <w:i/>
        </w:rPr>
      </w:pPr>
    </w:p>
    <w:p w14:paraId="1002E646" w14:textId="5C8BE763" w:rsidR="00C310D8" w:rsidRPr="00731A19" w:rsidRDefault="00B36689" w:rsidP="00731A19">
      <w:pPr>
        <w:pStyle w:val="ListParagraph"/>
        <w:ind w:left="780"/>
        <w:jc w:val="both"/>
        <w:rPr>
          <w:rStyle w:val="Heading2Char"/>
          <w:rFonts w:cs="Times New Roman"/>
          <w:sz w:val="28"/>
          <w:szCs w:val="24"/>
        </w:rPr>
      </w:pPr>
      <w:r>
        <w:rPr>
          <w:rStyle w:val="Heading2Char"/>
          <w:rFonts w:cs="Times New Roman"/>
          <w:noProof/>
        </w:rPr>
        <w:drawing>
          <wp:inline distT="0" distB="0" distL="0" distR="0" wp14:anchorId="1F90D350" wp14:editId="1DFF8897">
            <wp:extent cx="1245870" cy="2141950"/>
            <wp:effectExtent l="0" t="0" r="0" b="0"/>
            <wp:docPr id="1133922809"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58606" cy="2163847"/>
                    </a:xfrm>
                    <a:prstGeom prst="rect">
                      <a:avLst/>
                    </a:prstGeom>
                    <a:noFill/>
                    <a:ln>
                      <a:noFill/>
                    </a:ln>
                  </pic:spPr>
                </pic:pic>
              </a:graphicData>
            </a:graphic>
          </wp:inline>
        </w:drawing>
      </w:r>
      <w:r w:rsidR="007068FE">
        <w:rPr>
          <w:rStyle w:val="Heading2Char"/>
          <w:rFonts w:cs="Times New Roman"/>
        </w:rPr>
        <w:t xml:space="preserve">  </w:t>
      </w:r>
      <w:r w:rsidR="00551202">
        <w:rPr>
          <w:rStyle w:val="Heading2Char"/>
          <w:rFonts w:cs="Times New Roman"/>
        </w:rPr>
        <w:t xml:space="preserve">       </w:t>
      </w:r>
      <w:r w:rsidR="007068FE">
        <w:rPr>
          <w:rStyle w:val="Heading2Char"/>
          <w:rFonts w:cs="Times New Roman"/>
        </w:rPr>
        <w:t xml:space="preserve"> </w:t>
      </w:r>
      <w:r w:rsidR="008178A5">
        <w:rPr>
          <w:rStyle w:val="Heading2Char"/>
          <w:rFonts w:cs="Times New Roman"/>
        </w:rPr>
        <w:t xml:space="preserve">     </w:t>
      </w:r>
      <w:r w:rsidR="00B93059">
        <w:rPr>
          <w:rStyle w:val="Heading2Char"/>
          <w:rFonts w:cs="Times New Roman"/>
          <w:noProof/>
        </w:rPr>
        <w:drawing>
          <wp:inline distT="0" distB="0" distL="0" distR="0" wp14:anchorId="29496A2C" wp14:editId="57100E40">
            <wp:extent cx="1464945" cy="2139080"/>
            <wp:effectExtent l="0" t="0" r="1905" b="0"/>
            <wp:docPr id="921828454"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86902" cy="2171141"/>
                    </a:xfrm>
                    <a:prstGeom prst="rect">
                      <a:avLst/>
                    </a:prstGeom>
                    <a:noFill/>
                    <a:ln>
                      <a:noFill/>
                    </a:ln>
                  </pic:spPr>
                </pic:pic>
              </a:graphicData>
            </a:graphic>
          </wp:inline>
        </w:drawing>
      </w:r>
      <w:r w:rsidR="00C310D8">
        <w:rPr>
          <w:rStyle w:val="Heading2Char"/>
          <w:rFonts w:cs="Times New Roman"/>
        </w:rPr>
        <w:t xml:space="preserve">  </w:t>
      </w:r>
      <w:r w:rsidR="008178A5">
        <w:rPr>
          <w:rStyle w:val="Heading2Char"/>
          <w:rFonts w:cs="Times New Roman"/>
        </w:rPr>
        <w:t xml:space="preserve">  </w:t>
      </w:r>
      <w:r w:rsidR="00551202">
        <w:rPr>
          <w:rStyle w:val="Heading2Char"/>
          <w:rFonts w:cs="Times New Roman"/>
        </w:rPr>
        <w:t xml:space="preserve">    </w:t>
      </w:r>
      <w:r w:rsidR="008178A5">
        <w:rPr>
          <w:rStyle w:val="Heading2Char"/>
          <w:rFonts w:cs="Times New Roman"/>
        </w:rPr>
        <w:t xml:space="preserve">  </w:t>
      </w:r>
      <w:r w:rsidR="00C310D8">
        <w:rPr>
          <w:rStyle w:val="Heading2Char"/>
          <w:rFonts w:cs="Times New Roman"/>
        </w:rPr>
        <w:t xml:space="preserve"> </w:t>
      </w:r>
      <w:r w:rsidR="00B93059">
        <w:rPr>
          <w:rStyle w:val="Heading2Char"/>
          <w:rFonts w:cs="Times New Roman"/>
          <w:noProof/>
        </w:rPr>
        <w:drawing>
          <wp:inline distT="0" distB="0" distL="0" distR="0" wp14:anchorId="08565760" wp14:editId="06BB35EA">
            <wp:extent cx="1154430" cy="2041742"/>
            <wp:effectExtent l="0" t="0" r="7620" b="0"/>
            <wp:docPr id="1607429380"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69622" cy="2068611"/>
                    </a:xfrm>
                    <a:prstGeom prst="rect">
                      <a:avLst/>
                    </a:prstGeom>
                    <a:noFill/>
                    <a:ln>
                      <a:noFill/>
                    </a:ln>
                  </pic:spPr>
                </pic:pic>
              </a:graphicData>
            </a:graphic>
          </wp:inline>
        </w:drawing>
      </w:r>
      <w:r w:rsidR="004A6EF7">
        <w:t xml:space="preserve"> </w:t>
      </w:r>
      <w:r w:rsidR="004A6EF7" w:rsidRPr="001C018E">
        <w:rPr>
          <w:rFonts w:ascii="Times New Roman" w:hAnsi="Times New Roman" w:cs="Times New Roman"/>
          <w:b/>
          <w:bCs/>
          <w:i/>
          <w:iCs/>
          <w:sz w:val="20"/>
          <w:szCs w:val="20"/>
        </w:rPr>
        <w:t>Figure</w:t>
      </w:r>
      <w:r w:rsidR="001C018E">
        <w:rPr>
          <w:rFonts w:ascii="Times New Roman" w:hAnsi="Times New Roman" w:cs="Times New Roman"/>
          <w:b/>
          <w:bCs/>
          <w:i/>
          <w:iCs/>
          <w:sz w:val="20"/>
          <w:szCs w:val="20"/>
        </w:rPr>
        <w:t>4</w:t>
      </w:r>
      <w:r w:rsidR="004A6EF7" w:rsidRPr="001C018E">
        <w:rPr>
          <w:rFonts w:ascii="Times New Roman" w:hAnsi="Times New Roman" w:cs="Times New Roman"/>
          <w:b/>
          <w:bCs/>
          <w:i/>
          <w:iCs/>
          <w:sz w:val="20"/>
          <w:szCs w:val="20"/>
        </w:rPr>
        <w:t>.62</w:t>
      </w:r>
      <w:r w:rsidR="004A6EF7" w:rsidRPr="001C018E">
        <w:rPr>
          <w:rFonts w:ascii="Times New Roman" w:hAnsi="Times New Roman" w:cs="Times New Roman"/>
          <w:b/>
          <w:bCs/>
          <w:i/>
          <w:iCs/>
          <w:sz w:val="20"/>
          <w:szCs w:val="20"/>
        </w:rPr>
        <w:fldChar w:fldCharType="begin"/>
      </w:r>
      <w:r w:rsidR="004A6EF7" w:rsidRPr="001C018E">
        <w:rPr>
          <w:rFonts w:ascii="Times New Roman" w:hAnsi="Times New Roman" w:cs="Times New Roman"/>
          <w:b/>
          <w:bCs/>
          <w:i/>
          <w:iCs/>
          <w:sz w:val="20"/>
          <w:szCs w:val="20"/>
        </w:rPr>
        <w:instrText xml:space="preserve"> SEQ Figure \* ARABIC \s 1 </w:instrText>
      </w:r>
      <w:r w:rsidR="004A6EF7" w:rsidRPr="001C018E">
        <w:rPr>
          <w:rFonts w:ascii="Times New Roman" w:hAnsi="Times New Roman" w:cs="Times New Roman"/>
          <w:b/>
          <w:bCs/>
          <w:i/>
          <w:iCs/>
          <w:sz w:val="20"/>
          <w:szCs w:val="20"/>
        </w:rPr>
        <w:fldChar w:fldCharType="separate"/>
      </w:r>
      <w:r w:rsidR="002820C6">
        <w:rPr>
          <w:rFonts w:ascii="Times New Roman" w:hAnsi="Times New Roman" w:cs="Times New Roman"/>
          <w:b/>
          <w:bCs/>
          <w:i/>
          <w:iCs/>
          <w:noProof/>
          <w:sz w:val="20"/>
          <w:szCs w:val="20"/>
        </w:rPr>
        <w:t>2</w:t>
      </w:r>
      <w:r w:rsidR="004A6EF7" w:rsidRPr="001C018E">
        <w:rPr>
          <w:rFonts w:ascii="Times New Roman" w:hAnsi="Times New Roman" w:cs="Times New Roman"/>
          <w:b/>
          <w:bCs/>
          <w:i/>
          <w:iCs/>
          <w:noProof/>
          <w:sz w:val="20"/>
          <w:szCs w:val="20"/>
        </w:rPr>
        <w:fldChar w:fldCharType="end"/>
      </w:r>
      <w:r w:rsidR="004A6EF7" w:rsidRPr="001C018E">
        <w:rPr>
          <w:rFonts w:ascii="Times New Roman" w:hAnsi="Times New Roman" w:cs="Times New Roman"/>
          <w:b/>
          <w:bCs/>
          <w:i/>
          <w:iCs/>
          <w:sz w:val="20"/>
          <w:szCs w:val="20"/>
        </w:rPr>
        <w:t xml:space="preserve"> Registration       </w:t>
      </w:r>
      <w:r w:rsidR="00731A19" w:rsidRPr="001C018E">
        <w:rPr>
          <w:rFonts w:ascii="Times New Roman" w:hAnsi="Times New Roman" w:cs="Times New Roman"/>
          <w:b/>
          <w:bCs/>
          <w:i/>
          <w:iCs/>
          <w:sz w:val="20"/>
          <w:szCs w:val="20"/>
        </w:rPr>
        <w:t xml:space="preserve">           </w:t>
      </w:r>
      <w:r w:rsidR="004A6EF7" w:rsidRPr="001C018E">
        <w:rPr>
          <w:rFonts w:ascii="Times New Roman" w:hAnsi="Times New Roman" w:cs="Times New Roman"/>
          <w:b/>
          <w:bCs/>
          <w:i/>
          <w:iCs/>
          <w:sz w:val="20"/>
          <w:szCs w:val="20"/>
        </w:rPr>
        <w:t>Figure</w:t>
      </w:r>
      <w:r w:rsidR="001C018E">
        <w:rPr>
          <w:rFonts w:ascii="Times New Roman" w:hAnsi="Times New Roman" w:cs="Times New Roman"/>
          <w:b/>
          <w:bCs/>
          <w:i/>
          <w:iCs/>
          <w:sz w:val="20"/>
          <w:szCs w:val="20"/>
        </w:rPr>
        <w:t>4</w:t>
      </w:r>
      <w:r w:rsidR="004A6EF7" w:rsidRPr="001C018E">
        <w:rPr>
          <w:rFonts w:ascii="Times New Roman" w:hAnsi="Times New Roman" w:cs="Times New Roman"/>
          <w:b/>
          <w:bCs/>
          <w:i/>
          <w:iCs/>
          <w:sz w:val="20"/>
          <w:szCs w:val="20"/>
        </w:rPr>
        <w:t xml:space="preserve">.63 </w:t>
      </w:r>
      <w:proofErr w:type="spellStart"/>
      <w:r w:rsidR="004A6EF7" w:rsidRPr="001C018E">
        <w:rPr>
          <w:rFonts w:ascii="Times New Roman" w:hAnsi="Times New Roman" w:cs="Times New Roman"/>
          <w:b/>
          <w:bCs/>
          <w:i/>
          <w:iCs/>
          <w:sz w:val="20"/>
          <w:szCs w:val="20"/>
        </w:rPr>
        <w:t>UI-Profile&amp;Post</w:t>
      </w:r>
      <w:proofErr w:type="spellEnd"/>
      <w:r w:rsidR="004A6EF7" w:rsidRPr="001C018E">
        <w:rPr>
          <w:rFonts w:ascii="Times New Roman" w:hAnsi="Times New Roman" w:cs="Times New Roman"/>
          <w:b/>
          <w:bCs/>
          <w:i/>
          <w:iCs/>
          <w:sz w:val="20"/>
          <w:szCs w:val="20"/>
        </w:rPr>
        <w:t xml:space="preserve">    </w:t>
      </w:r>
      <w:r w:rsidR="00731A19" w:rsidRPr="001C018E">
        <w:rPr>
          <w:rFonts w:ascii="Times New Roman" w:hAnsi="Times New Roman" w:cs="Times New Roman"/>
          <w:b/>
          <w:bCs/>
          <w:i/>
          <w:iCs/>
          <w:sz w:val="20"/>
          <w:szCs w:val="20"/>
        </w:rPr>
        <w:t xml:space="preserve"> </w:t>
      </w:r>
      <w:r w:rsidR="004A6EF7" w:rsidRPr="001C018E">
        <w:rPr>
          <w:rFonts w:ascii="Times New Roman" w:hAnsi="Times New Roman" w:cs="Times New Roman"/>
          <w:b/>
          <w:bCs/>
          <w:i/>
          <w:iCs/>
          <w:sz w:val="20"/>
          <w:szCs w:val="20"/>
        </w:rPr>
        <w:t xml:space="preserve"> Figure</w:t>
      </w:r>
      <w:r w:rsidR="001C018E">
        <w:rPr>
          <w:rFonts w:ascii="Times New Roman" w:hAnsi="Times New Roman" w:cs="Times New Roman"/>
          <w:b/>
          <w:bCs/>
          <w:i/>
          <w:iCs/>
          <w:sz w:val="20"/>
          <w:szCs w:val="20"/>
        </w:rPr>
        <w:t>4</w:t>
      </w:r>
      <w:r w:rsidR="004A6EF7" w:rsidRPr="001C018E">
        <w:rPr>
          <w:rFonts w:ascii="Times New Roman" w:hAnsi="Times New Roman" w:cs="Times New Roman"/>
          <w:b/>
          <w:bCs/>
          <w:i/>
          <w:iCs/>
          <w:sz w:val="20"/>
          <w:szCs w:val="20"/>
        </w:rPr>
        <w:t>.</w:t>
      </w:r>
      <w:r w:rsidR="00731A19" w:rsidRPr="001C018E">
        <w:rPr>
          <w:rFonts w:ascii="Times New Roman" w:hAnsi="Times New Roman" w:cs="Times New Roman"/>
          <w:b/>
          <w:bCs/>
          <w:i/>
          <w:iCs/>
          <w:sz w:val="20"/>
          <w:szCs w:val="20"/>
        </w:rPr>
        <w:t>64</w:t>
      </w:r>
      <w:r w:rsidR="004A6EF7" w:rsidRPr="001C018E">
        <w:rPr>
          <w:rFonts w:ascii="Times New Roman" w:hAnsi="Times New Roman" w:cs="Times New Roman"/>
          <w:b/>
          <w:bCs/>
          <w:i/>
          <w:iCs/>
          <w:sz w:val="20"/>
          <w:szCs w:val="20"/>
        </w:rPr>
        <w:t xml:space="preserve"> </w:t>
      </w:r>
      <w:proofErr w:type="spellStart"/>
      <w:r w:rsidR="004A6EF7" w:rsidRPr="001C018E">
        <w:rPr>
          <w:rFonts w:ascii="Times New Roman" w:hAnsi="Times New Roman" w:cs="Times New Roman"/>
          <w:b/>
          <w:bCs/>
          <w:i/>
          <w:iCs/>
          <w:sz w:val="20"/>
          <w:szCs w:val="20"/>
        </w:rPr>
        <w:t>UI-</w:t>
      </w:r>
      <w:r w:rsidR="00731A19" w:rsidRPr="001C018E">
        <w:rPr>
          <w:rFonts w:ascii="Times New Roman" w:hAnsi="Times New Roman" w:cs="Times New Roman"/>
          <w:b/>
          <w:bCs/>
          <w:i/>
          <w:iCs/>
          <w:sz w:val="20"/>
          <w:szCs w:val="20"/>
        </w:rPr>
        <w:t>Profile&amp;Connection</w:t>
      </w:r>
      <w:proofErr w:type="spellEnd"/>
    </w:p>
    <w:p w14:paraId="136C7698" w14:textId="0B947C66" w:rsidR="004A6EF7" w:rsidRPr="00EF1162" w:rsidRDefault="00551202" w:rsidP="00EF1162">
      <w:pPr>
        <w:jc w:val="both"/>
        <w:rPr>
          <w:rStyle w:val="Heading2Char"/>
          <w:rFonts w:cs="Times New Roman"/>
        </w:rPr>
      </w:pPr>
      <w:r>
        <w:rPr>
          <w:rStyle w:val="Heading2Char"/>
          <w:rFonts w:cs="Times New Roman"/>
        </w:rPr>
        <w:t xml:space="preserve">         </w:t>
      </w:r>
      <w:r w:rsidR="00B93059">
        <w:rPr>
          <w:rStyle w:val="Heading2Char"/>
          <w:rFonts w:cs="Times New Roman"/>
          <w:noProof/>
        </w:rPr>
        <w:drawing>
          <wp:inline distT="0" distB="0" distL="0" distR="0" wp14:anchorId="448C7FFD" wp14:editId="60325A33">
            <wp:extent cx="1101711" cy="2463322"/>
            <wp:effectExtent l="0" t="0" r="3810" b="0"/>
            <wp:docPr id="989717375"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31062" cy="2528947"/>
                    </a:xfrm>
                    <a:prstGeom prst="rect">
                      <a:avLst/>
                    </a:prstGeom>
                    <a:noFill/>
                    <a:ln>
                      <a:noFill/>
                    </a:ln>
                  </pic:spPr>
                </pic:pic>
              </a:graphicData>
            </a:graphic>
          </wp:inline>
        </w:drawing>
      </w:r>
      <w:r w:rsidR="008178A5">
        <w:rPr>
          <w:rStyle w:val="Heading2Char"/>
          <w:rFonts w:cs="Times New Roman"/>
        </w:rPr>
        <w:t xml:space="preserve">              </w:t>
      </w:r>
      <w:r w:rsidR="00784AD7">
        <w:rPr>
          <w:rStyle w:val="Heading2Char"/>
          <w:rFonts w:cs="Times New Roman"/>
        </w:rPr>
        <w:t xml:space="preserve"> </w:t>
      </w:r>
      <w:r w:rsidR="000B1712">
        <w:rPr>
          <w:rStyle w:val="Heading2Char"/>
          <w:rFonts w:cs="Times New Roman"/>
          <w:noProof/>
        </w:rPr>
        <w:drawing>
          <wp:inline distT="0" distB="0" distL="0" distR="0" wp14:anchorId="4C4FE749" wp14:editId="78669C0A">
            <wp:extent cx="1246904" cy="2536007"/>
            <wp:effectExtent l="0" t="0" r="0" b="0"/>
            <wp:docPr id="2121118282"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70238" cy="2583466"/>
                    </a:xfrm>
                    <a:prstGeom prst="rect">
                      <a:avLst/>
                    </a:prstGeom>
                    <a:noFill/>
                    <a:ln>
                      <a:noFill/>
                    </a:ln>
                  </pic:spPr>
                </pic:pic>
              </a:graphicData>
            </a:graphic>
          </wp:inline>
        </w:drawing>
      </w:r>
      <w:r w:rsidR="00784AD7">
        <w:rPr>
          <w:rStyle w:val="Heading2Char"/>
          <w:rFonts w:cs="Times New Roman"/>
        </w:rPr>
        <w:t xml:space="preserve">    </w:t>
      </w:r>
      <w:r w:rsidR="008178A5">
        <w:rPr>
          <w:rStyle w:val="Heading2Char"/>
          <w:rFonts w:cs="Times New Roman"/>
        </w:rPr>
        <w:t xml:space="preserve">  </w:t>
      </w:r>
      <w:r>
        <w:rPr>
          <w:rStyle w:val="Heading2Char"/>
          <w:rFonts w:cs="Times New Roman"/>
        </w:rPr>
        <w:t xml:space="preserve">    </w:t>
      </w:r>
      <w:r w:rsidR="008178A5">
        <w:rPr>
          <w:rStyle w:val="Heading2Char"/>
          <w:rFonts w:cs="Times New Roman"/>
        </w:rPr>
        <w:t xml:space="preserve">  </w:t>
      </w:r>
      <w:r w:rsidR="00784AD7">
        <w:rPr>
          <w:rStyle w:val="Heading2Char"/>
          <w:rFonts w:cs="Times New Roman"/>
        </w:rPr>
        <w:t xml:space="preserve"> </w:t>
      </w:r>
      <w:r w:rsidR="000B1712">
        <w:rPr>
          <w:rStyle w:val="Heading2Char"/>
          <w:rFonts w:cs="Times New Roman"/>
          <w:noProof/>
        </w:rPr>
        <w:drawing>
          <wp:inline distT="0" distB="0" distL="0" distR="0" wp14:anchorId="4882C37C" wp14:editId="09901AF3">
            <wp:extent cx="1341566" cy="2617940"/>
            <wp:effectExtent l="0" t="0" r="0" b="0"/>
            <wp:docPr id="88696047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8918" cy="2690830"/>
                    </a:xfrm>
                    <a:prstGeom prst="rect">
                      <a:avLst/>
                    </a:prstGeom>
                    <a:noFill/>
                    <a:ln>
                      <a:noFill/>
                    </a:ln>
                  </pic:spPr>
                </pic:pic>
              </a:graphicData>
            </a:graphic>
          </wp:inline>
        </w:drawing>
      </w:r>
      <w:r w:rsidR="004A6EF7" w:rsidRPr="001C018E">
        <w:rPr>
          <w:b/>
          <w:bCs/>
          <w:i/>
          <w:iCs/>
          <w:szCs w:val="16"/>
        </w:rPr>
        <w:t xml:space="preserve"> Figure</w:t>
      </w:r>
      <w:r w:rsidR="00EF1162">
        <w:rPr>
          <w:b/>
          <w:bCs/>
          <w:i/>
          <w:iCs/>
          <w:szCs w:val="16"/>
        </w:rPr>
        <w:t>4</w:t>
      </w:r>
      <w:r w:rsidR="004A6EF7" w:rsidRPr="001C018E">
        <w:rPr>
          <w:b/>
          <w:bCs/>
          <w:i/>
          <w:iCs/>
          <w:szCs w:val="16"/>
        </w:rPr>
        <w:t>.</w:t>
      </w:r>
      <w:r w:rsidR="00731A19" w:rsidRPr="001C018E">
        <w:rPr>
          <w:b/>
          <w:bCs/>
          <w:i/>
          <w:iCs/>
          <w:szCs w:val="16"/>
        </w:rPr>
        <w:t>65</w:t>
      </w:r>
      <w:r w:rsidR="004A6EF7" w:rsidRPr="001C018E">
        <w:rPr>
          <w:b/>
          <w:bCs/>
          <w:i/>
          <w:iCs/>
          <w:szCs w:val="16"/>
        </w:rPr>
        <w:t xml:space="preserve"> UI-</w:t>
      </w:r>
      <w:r w:rsidR="00731A19" w:rsidRPr="001C018E">
        <w:rPr>
          <w:b/>
          <w:bCs/>
          <w:i/>
          <w:iCs/>
          <w:szCs w:val="16"/>
        </w:rPr>
        <w:t>Profile Management</w:t>
      </w:r>
      <w:r w:rsidR="004A6EF7" w:rsidRPr="001C018E">
        <w:rPr>
          <w:b/>
          <w:bCs/>
          <w:i/>
          <w:iCs/>
          <w:szCs w:val="16"/>
        </w:rPr>
        <w:t xml:space="preserve"> </w:t>
      </w:r>
      <w:r w:rsidR="00EF1162">
        <w:rPr>
          <w:b/>
          <w:bCs/>
          <w:i/>
          <w:iCs/>
          <w:szCs w:val="16"/>
        </w:rPr>
        <w:t xml:space="preserve">   </w:t>
      </w:r>
      <w:r w:rsidR="004A6EF7" w:rsidRPr="001C018E">
        <w:rPr>
          <w:b/>
          <w:bCs/>
          <w:i/>
          <w:iCs/>
          <w:szCs w:val="16"/>
        </w:rPr>
        <w:t xml:space="preserve">  Figure</w:t>
      </w:r>
      <w:r w:rsidR="00EF1162">
        <w:rPr>
          <w:b/>
          <w:bCs/>
          <w:i/>
          <w:iCs/>
          <w:szCs w:val="16"/>
        </w:rPr>
        <w:t>4</w:t>
      </w:r>
      <w:r w:rsidR="004A6EF7" w:rsidRPr="001C018E">
        <w:rPr>
          <w:b/>
          <w:bCs/>
          <w:i/>
          <w:iCs/>
          <w:szCs w:val="16"/>
        </w:rPr>
        <w:t>.</w:t>
      </w:r>
      <w:r w:rsidR="00731A19" w:rsidRPr="001C018E">
        <w:rPr>
          <w:b/>
          <w:bCs/>
          <w:i/>
          <w:iCs/>
          <w:szCs w:val="16"/>
        </w:rPr>
        <w:t>66</w:t>
      </w:r>
      <w:r w:rsidR="004A6EF7" w:rsidRPr="001C018E">
        <w:rPr>
          <w:b/>
          <w:bCs/>
          <w:i/>
          <w:iCs/>
          <w:szCs w:val="16"/>
        </w:rPr>
        <w:t xml:space="preserve"> UI-</w:t>
      </w:r>
      <w:r w:rsidR="00731A19" w:rsidRPr="001C018E">
        <w:rPr>
          <w:b/>
          <w:bCs/>
          <w:i/>
          <w:iCs/>
          <w:szCs w:val="16"/>
        </w:rPr>
        <w:t>Change Password</w:t>
      </w:r>
      <w:r w:rsidR="004A6EF7" w:rsidRPr="001C018E">
        <w:rPr>
          <w:b/>
          <w:bCs/>
          <w:i/>
          <w:iCs/>
          <w:szCs w:val="16"/>
        </w:rPr>
        <w:t xml:space="preserve">   </w:t>
      </w:r>
      <w:r w:rsidR="00EF1162">
        <w:rPr>
          <w:b/>
          <w:bCs/>
          <w:i/>
          <w:iCs/>
          <w:szCs w:val="16"/>
        </w:rPr>
        <w:t xml:space="preserve"> </w:t>
      </w:r>
      <w:r w:rsidR="004A6EF7" w:rsidRPr="001C018E">
        <w:rPr>
          <w:b/>
          <w:bCs/>
          <w:i/>
          <w:iCs/>
          <w:szCs w:val="16"/>
        </w:rPr>
        <w:t xml:space="preserve"> Figure</w:t>
      </w:r>
      <w:r w:rsidR="00EF1162">
        <w:rPr>
          <w:b/>
          <w:bCs/>
          <w:i/>
          <w:iCs/>
          <w:szCs w:val="16"/>
        </w:rPr>
        <w:t>4</w:t>
      </w:r>
      <w:r w:rsidR="004A6EF7" w:rsidRPr="001C018E">
        <w:rPr>
          <w:b/>
          <w:bCs/>
          <w:i/>
          <w:iCs/>
          <w:szCs w:val="16"/>
        </w:rPr>
        <w:t>.</w:t>
      </w:r>
      <w:r w:rsidR="00731A19" w:rsidRPr="001C018E">
        <w:rPr>
          <w:b/>
          <w:bCs/>
          <w:i/>
          <w:iCs/>
          <w:szCs w:val="16"/>
        </w:rPr>
        <w:t>67</w:t>
      </w:r>
      <w:r w:rsidR="004A6EF7" w:rsidRPr="001C018E">
        <w:rPr>
          <w:b/>
          <w:bCs/>
          <w:i/>
          <w:iCs/>
          <w:szCs w:val="16"/>
        </w:rPr>
        <w:t xml:space="preserve"> UI-</w:t>
      </w:r>
      <w:r w:rsidR="00731A19" w:rsidRPr="001C018E">
        <w:rPr>
          <w:b/>
          <w:bCs/>
          <w:i/>
          <w:iCs/>
          <w:szCs w:val="16"/>
        </w:rPr>
        <w:t>Home</w:t>
      </w:r>
    </w:p>
    <w:p w14:paraId="7B22168D" w14:textId="77777777" w:rsidR="00731A19" w:rsidRDefault="000B1712" w:rsidP="00731A19">
      <w:pPr>
        <w:jc w:val="both"/>
        <w:rPr>
          <w:rStyle w:val="Heading2Char"/>
          <w:rFonts w:cs="Times New Roman"/>
        </w:rPr>
      </w:pPr>
      <w:r>
        <w:rPr>
          <w:rStyle w:val="Heading2Char"/>
          <w:rFonts w:cs="Times New Roman"/>
          <w:noProof/>
        </w:rPr>
        <w:drawing>
          <wp:inline distT="0" distB="0" distL="0" distR="0" wp14:anchorId="2F90BC0A" wp14:editId="2F00AADC">
            <wp:extent cx="1534136" cy="2379945"/>
            <wp:effectExtent l="0" t="0" r="9525" b="1905"/>
            <wp:docPr id="1312153784"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54988" cy="2412294"/>
                    </a:xfrm>
                    <a:prstGeom prst="rect">
                      <a:avLst/>
                    </a:prstGeom>
                    <a:noFill/>
                    <a:ln>
                      <a:noFill/>
                    </a:ln>
                  </pic:spPr>
                </pic:pic>
              </a:graphicData>
            </a:graphic>
          </wp:inline>
        </w:drawing>
      </w:r>
      <w:r w:rsidR="00C310D8">
        <w:rPr>
          <w:rStyle w:val="Heading2Char"/>
          <w:rFonts w:cs="Times New Roman"/>
        </w:rPr>
        <w:t xml:space="preserve"> </w:t>
      </w:r>
      <w:r w:rsidR="00755AB7">
        <w:rPr>
          <w:rStyle w:val="Heading2Char"/>
          <w:rFonts w:cs="Times New Roman"/>
        </w:rPr>
        <w:t xml:space="preserve">        </w:t>
      </w:r>
      <w:r w:rsidR="00C310D8">
        <w:rPr>
          <w:rStyle w:val="Heading2Char"/>
          <w:rFonts w:cs="Times New Roman"/>
        </w:rPr>
        <w:t xml:space="preserve"> </w:t>
      </w:r>
      <w:r w:rsidR="00755AB7">
        <w:rPr>
          <w:rStyle w:val="Heading2Char"/>
          <w:rFonts w:cs="Times New Roman"/>
        </w:rPr>
        <w:t xml:space="preserve">   </w:t>
      </w:r>
      <w:r w:rsidR="00C310D8">
        <w:rPr>
          <w:rStyle w:val="Heading2Char"/>
          <w:rFonts w:cs="Times New Roman"/>
        </w:rPr>
        <w:t xml:space="preserve"> </w:t>
      </w:r>
      <w:r>
        <w:rPr>
          <w:rStyle w:val="Heading2Char"/>
          <w:rFonts w:cs="Times New Roman"/>
          <w:noProof/>
        </w:rPr>
        <w:drawing>
          <wp:inline distT="0" distB="0" distL="0" distR="0" wp14:anchorId="5EBE6783" wp14:editId="2905834B">
            <wp:extent cx="1264920" cy="2374208"/>
            <wp:effectExtent l="0" t="0" r="0" b="7620"/>
            <wp:docPr id="1669201705"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77931" cy="2398630"/>
                    </a:xfrm>
                    <a:prstGeom prst="rect">
                      <a:avLst/>
                    </a:prstGeom>
                    <a:noFill/>
                    <a:ln>
                      <a:noFill/>
                    </a:ln>
                  </pic:spPr>
                </pic:pic>
              </a:graphicData>
            </a:graphic>
          </wp:inline>
        </w:drawing>
      </w:r>
      <w:r w:rsidR="00CB387D">
        <w:rPr>
          <w:rStyle w:val="Heading2Char"/>
          <w:rFonts w:cs="Times New Roman"/>
        </w:rPr>
        <w:t xml:space="preserve">     </w:t>
      </w:r>
      <w:r w:rsidR="00755AB7">
        <w:rPr>
          <w:rStyle w:val="Heading2Char"/>
          <w:rFonts w:cs="Times New Roman"/>
        </w:rPr>
        <w:t xml:space="preserve">      </w:t>
      </w:r>
      <w:r>
        <w:rPr>
          <w:rStyle w:val="Heading2Char"/>
          <w:rFonts w:cs="Times New Roman"/>
          <w:noProof/>
        </w:rPr>
        <w:drawing>
          <wp:inline distT="0" distB="0" distL="0" distR="0" wp14:anchorId="5DEE2DAD" wp14:editId="548A7EE1">
            <wp:extent cx="1414771" cy="2314206"/>
            <wp:effectExtent l="0" t="0" r="0" b="0"/>
            <wp:docPr id="122542531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9167" cy="2337755"/>
                    </a:xfrm>
                    <a:prstGeom prst="rect">
                      <a:avLst/>
                    </a:prstGeom>
                    <a:noFill/>
                    <a:ln>
                      <a:noFill/>
                    </a:ln>
                  </pic:spPr>
                </pic:pic>
              </a:graphicData>
            </a:graphic>
          </wp:inline>
        </w:drawing>
      </w:r>
    </w:p>
    <w:p w14:paraId="55D99D10" w14:textId="2CBAE341" w:rsidR="00755AB7" w:rsidRPr="00EF1162" w:rsidRDefault="004A6EF7" w:rsidP="00731A19">
      <w:pPr>
        <w:jc w:val="both"/>
        <w:rPr>
          <w:rStyle w:val="Heading2Char"/>
          <w:rFonts w:cs="Times New Roman"/>
          <w:b w:val="0"/>
          <w:bCs/>
          <w:i/>
          <w:iCs/>
        </w:rPr>
      </w:pPr>
      <w:r w:rsidRPr="00EF1162">
        <w:rPr>
          <w:b/>
          <w:bCs/>
          <w:i/>
          <w:iCs/>
          <w:sz w:val="20"/>
          <w:szCs w:val="20"/>
        </w:rPr>
        <w:t>Figure</w:t>
      </w:r>
      <w:r w:rsidR="00EF1162">
        <w:rPr>
          <w:b/>
          <w:bCs/>
          <w:i/>
          <w:iCs/>
          <w:sz w:val="20"/>
          <w:szCs w:val="20"/>
        </w:rPr>
        <w:t>4</w:t>
      </w:r>
      <w:r w:rsidRPr="00EF1162">
        <w:rPr>
          <w:b/>
          <w:bCs/>
          <w:i/>
          <w:iCs/>
          <w:sz w:val="20"/>
          <w:szCs w:val="20"/>
        </w:rPr>
        <w:t>.</w:t>
      </w:r>
      <w:r w:rsidR="00731A19" w:rsidRPr="00EF1162">
        <w:rPr>
          <w:b/>
          <w:bCs/>
          <w:i/>
          <w:iCs/>
          <w:sz w:val="20"/>
          <w:szCs w:val="20"/>
        </w:rPr>
        <w:t>68</w:t>
      </w:r>
      <w:r w:rsidRPr="00EF1162">
        <w:rPr>
          <w:b/>
          <w:bCs/>
          <w:i/>
          <w:iCs/>
          <w:sz w:val="20"/>
          <w:szCs w:val="20"/>
        </w:rPr>
        <w:t xml:space="preserve"> UI-</w:t>
      </w:r>
      <w:r w:rsidR="00731A19" w:rsidRPr="00EF1162">
        <w:rPr>
          <w:b/>
          <w:bCs/>
          <w:i/>
          <w:iCs/>
          <w:sz w:val="20"/>
          <w:szCs w:val="20"/>
        </w:rPr>
        <w:t xml:space="preserve">Anonymous message      </w:t>
      </w:r>
      <w:r w:rsidRPr="00EF1162">
        <w:rPr>
          <w:b/>
          <w:bCs/>
          <w:i/>
          <w:iCs/>
          <w:sz w:val="20"/>
          <w:szCs w:val="20"/>
        </w:rPr>
        <w:t>Figure</w:t>
      </w:r>
      <w:r w:rsidR="00EF1162">
        <w:rPr>
          <w:b/>
          <w:bCs/>
          <w:i/>
          <w:iCs/>
          <w:sz w:val="20"/>
          <w:szCs w:val="20"/>
        </w:rPr>
        <w:t>4</w:t>
      </w:r>
      <w:r w:rsidRPr="00EF1162">
        <w:rPr>
          <w:b/>
          <w:bCs/>
          <w:i/>
          <w:iCs/>
          <w:sz w:val="20"/>
          <w:szCs w:val="20"/>
        </w:rPr>
        <w:t>.</w:t>
      </w:r>
      <w:r w:rsidR="00731A19" w:rsidRPr="00EF1162">
        <w:rPr>
          <w:b/>
          <w:bCs/>
          <w:i/>
          <w:iCs/>
          <w:sz w:val="20"/>
          <w:szCs w:val="20"/>
        </w:rPr>
        <w:t>69</w:t>
      </w:r>
      <w:r w:rsidRPr="00EF1162">
        <w:rPr>
          <w:b/>
          <w:bCs/>
          <w:i/>
          <w:iCs/>
          <w:sz w:val="20"/>
          <w:szCs w:val="20"/>
        </w:rPr>
        <w:t xml:space="preserve"> UI-</w:t>
      </w:r>
      <w:r w:rsidR="00731A19" w:rsidRPr="00EF1162">
        <w:rPr>
          <w:b/>
          <w:bCs/>
          <w:i/>
          <w:iCs/>
          <w:sz w:val="20"/>
          <w:szCs w:val="20"/>
        </w:rPr>
        <w:t>Manage Post</w:t>
      </w:r>
      <w:r w:rsidRPr="00EF1162">
        <w:rPr>
          <w:b/>
          <w:bCs/>
          <w:i/>
          <w:iCs/>
          <w:sz w:val="20"/>
          <w:szCs w:val="20"/>
        </w:rPr>
        <w:t xml:space="preserve"> </w:t>
      </w:r>
      <w:r w:rsidRPr="00EF1162">
        <w:rPr>
          <w:b/>
          <w:bCs/>
          <w:i/>
          <w:iCs/>
          <w:sz w:val="20"/>
          <w:szCs w:val="20"/>
        </w:rPr>
        <w:tab/>
        <w:t xml:space="preserve">             Figure</w:t>
      </w:r>
      <w:r w:rsidR="00EF1162">
        <w:rPr>
          <w:b/>
          <w:bCs/>
          <w:i/>
          <w:iCs/>
          <w:sz w:val="20"/>
          <w:szCs w:val="20"/>
        </w:rPr>
        <w:t>4</w:t>
      </w:r>
      <w:r w:rsidRPr="00EF1162">
        <w:rPr>
          <w:b/>
          <w:bCs/>
          <w:i/>
          <w:iCs/>
          <w:sz w:val="20"/>
          <w:szCs w:val="20"/>
        </w:rPr>
        <w:t>.</w:t>
      </w:r>
      <w:r w:rsidR="00731A19" w:rsidRPr="00EF1162">
        <w:rPr>
          <w:b/>
          <w:bCs/>
          <w:i/>
          <w:iCs/>
          <w:sz w:val="20"/>
          <w:szCs w:val="20"/>
        </w:rPr>
        <w:t>70</w:t>
      </w:r>
      <w:r w:rsidRPr="00EF1162">
        <w:rPr>
          <w:b/>
          <w:bCs/>
          <w:i/>
          <w:iCs/>
          <w:sz w:val="20"/>
          <w:szCs w:val="20"/>
        </w:rPr>
        <w:t xml:space="preserve"> UI-</w:t>
      </w:r>
      <w:r w:rsidR="00731A19" w:rsidRPr="00EF1162">
        <w:rPr>
          <w:b/>
          <w:bCs/>
          <w:i/>
          <w:iCs/>
          <w:sz w:val="20"/>
          <w:szCs w:val="20"/>
        </w:rPr>
        <w:t>Message</w:t>
      </w:r>
    </w:p>
    <w:p w14:paraId="2697907B" w14:textId="018E571E" w:rsidR="00755AB7" w:rsidRDefault="000B1712" w:rsidP="007A37D8">
      <w:pPr>
        <w:jc w:val="both"/>
        <w:rPr>
          <w:rStyle w:val="Heading2Char"/>
          <w:rFonts w:cs="Times New Roman"/>
        </w:rPr>
      </w:pPr>
      <w:r>
        <w:rPr>
          <w:rStyle w:val="Heading2Char"/>
          <w:rFonts w:cs="Times New Roman"/>
          <w:noProof/>
        </w:rPr>
        <w:drawing>
          <wp:inline distT="0" distB="0" distL="0" distR="0" wp14:anchorId="61DE8C67" wp14:editId="101A1B00">
            <wp:extent cx="1717167" cy="2651760"/>
            <wp:effectExtent l="0" t="0" r="0" b="0"/>
            <wp:docPr id="674064200"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22965" cy="2660714"/>
                    </a:xfrm>
                    <a:prstGeom prst="rect">
                      <a:avLst/>
                    </a:prstGeom>
                    <a:noFill/>
                    <a:ln>
                      <a:noFill/>
                    </a:ln>
                  </pic:spPr>
                </pic:pic>
              </a:graphicData>
            </a:graphic>
          </wp:inline>
        </w:drawing>
      </w:r>
      <w:r w:rsidR="00755AB7">
        <w:rPr>
          <w:rStyle w:val="Heading2Char"/>
          <w:rFonts w:cs="Times New Roman"/>
        </w:rPr>
        <w:t xml:space="preserve">        </w:t>
      </w:r>
      <w:r w:rsidR="001D60A5">
        <w:rPr>
          <w:rStyle w:val="Heading2Char"/>
          <w:rFonts w:cs="Times New Roman"/>
          <w:noProof/>
        </w:rPr>
        <w:drawing>
          <wp:inline distT="0" distB="0" distL="0" distR="0" wp14:anchorId="1C56BFDA" wp14:editId="68196895">
            <wp:extent cx="1509839" cy="2697480"/>
            <wp:effectExtent l="0" t="0" r="0" b="7620"/>
            <wp:docPr id="120402678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16726" cy="2709784"/>
                    </a:xfrm>
                    <a:prstGeom prst="rect">
                      <a:avLst/>
                    </a:prstGeom>
                    <a:noFill/>
                    <a:ln>
                      <a:noFill/>
                    </a:ln>
                  </pic:spPr>
                </pic:pic>
              </a:graphicData>
            </a:graphic>
          </wp:inline>
        </w:drawing>
      </w:r>
      <w:r w:rsidR="00755AB7">
        <w:rPr>
          <w:rStyle w:val="Heading2Char"/>
          <w:rFonts w:cs="Times New Roman"/>
        </w:rPr>
        <w:t xml:space="preserve">        </w:t>
      </w:r>
      <w:r w:rsidR="001D60A5">
        <w:rPr>
          <w:rStyle w:val="Heading2Char"/>
          <w:rFonts w:cs="Times New Roman"/>
          <w:noProof/>
        </w:rPr>
        <w:drawing>
          <wp:inline distT="0" distB="0" distL="0" distR="0" wp14:anchorId="6807ED9A" wp14:editId="763F2D84">
            <wp:extent cx="1464310" cy="2642031"/>
            <wp:effectExtent l="0" t="0" r="2540" b="6350"/>
            <wp:docPr id="1387605432"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6255" cy="2663583"/>
                    </a:xfrm>
                    <a:prstGeom prst="rect">
                      <a:avLst/>
                    </a:prstGeom>
                    <a:noFill/>
                    <a:ln>
                      <a:noFill/>
                    </a:ln>
                  </pic:spPr>
                </pic:pic>
              </a:graphicData>
            </a:graphic>
          </wp:inline>
        </w:drawing>
      </w:r>
    </w:p>
    <w:p w14:paraId="1BADD1F4" w14:textId="5A9BF240" w:rsidR="00755AB7" w:rsidRDefault="004A6EF7" w:rsidP="004A6EF7">
      <w:pPr>
        <w:pStyle w:val="Caption"/>
        <w:jc w:val="left"/>
        <w:rPr>
          <w:sz w:val="22"/>
          <w:szCs w:val="16"/>
        </w:rPr>
      </w:pPr>
      <w:r>
        <w:t xml:space="preserve"> </w:t>
      </w:r>
      <w:r w:rsidRPr="00731A19">
        <w:rPr>
          <w:sz w:val="22"/>
          <w:szCs w:val="16"/>
        </w:rPr>
        <w:t>Figure</w:t>
      </w:r>
      <w:r w:rsidR="00EF1162">
        <w:rPr>
          <w:sz w:val="22"/>
          <w:szCs w:val="16"/>
        </w:rPr>
        <w:t>4</w:t>
      </w:r>
      <w:r w:rsidRPr="00731A19">
        <w:rPr>
          <w:sz w:val="22"/>
          <w:szCs w:val="16"/>
        </w:rPr>
        <w:t>.</w:t>
      </w:r>
      <w:r w:rsidR="00731A19" w:rsidRPr="00731A19">
        <w:rPr>
          <w:sz w:val="22"/>
          <w:szCs w:val="16"/>
        </w:rPr>
        <w:t>71</w:t>
      </w:r>
      <w:r w:rsidRPr="00731A19">
        <w:rPr>
          <w:sz w:val="22"/>
          <w:szCs w:val="16"/>
        </w:rPr>
        <w:t xml:space="preserve"> UI-</w:t>
      </w:r>
      <w:r w:rsidR="00731A19" w:rsidRPr="00731A19">
        <w:rPr>
          <w:sz w:val="22"/>
          <w:szCs w:val="16"/>
        </w:rPr>
        <w:t xml:space="preserve">One-t0-one mess. </w:t>
      </w:r>
      <w:r w:rsidR="00731A19">
        <w:rPr>
          <w:sz w:val="22"/>
          <w:szCs w:val="16"/>
        </w:rPr>
        <w:t xml:space="preserve">   </w:t>
      </w:r>
      <w:r w:rsidR="00731A19" w:rsidRPr="00731A19">
        <w:rPr>
          <w:sz w:val="22"/>
          <w:szCs w:val="16"/>
        </w:rPr>
        <w:t xml:space="preserve"> </w:t>
      </w:r>
      <w:r w:rsidRPr="00731A19">
        <w:rPr>
          <w:sz w:val="22"/>
          <w:szCs w:val="16"/>
        </w:rPr>
        <w:t xml:space="preserve"> Figure</w:t>
      </w:r>
      <w:r w:rsidR="00EF1162">
        <w:rPr>
          <w:sz w:val="22"/>
          <w:szCs w:val="16"/>
        </w:rPr>
        <w:t>4</w:t>
      </w:r>
      <w:r w:rsidRPr="00731A19">
        <w:rPr>
          <w:sz w:val="22"/>
          <w:szCs w:val="16"/>
        </w:rPr>
        <w:t>.</w:t>
      </w:r>
      <w:r w:rsidR="00731A19" w:rsidRPr="00731A19">
        <w:rPr>
          <w:sz w:val="22"/>
          <w:szCs w:val="16"/>
        </w:rPr>
        <w:t>72</w:t>
      </w:r>
      <w:r w:rsidRPr="00731A19">
        <w:rPr>
          <w:sz w:val="22"/>
          <w:szCs w:val="16"/>
        </w:rPr>
        <w:t xml:space="preserve"> UI-</w:t>
      </w:r>
      <w:r w:rsidR="00731A19" w:rsidRPr="00731A19">
        <w:rPr>
          <w:sz w:val="22"/>
          <w:szCs w:val="16"/>
        </w:rPr>
        <w:t>Report issue</w:t>
      </w:r>
      <w:r w:rsidRPr="00731A19">
        <w:rPr>
          <w:sz w:val="22"/>
          <w:szCs w:val="16"/>
        </w:rPr>
        <w:t xml:space="preserve"> </w:t>
      </w:r>
      <w:r w:rsidR="00731A19">
        <w:rPr>
          <w:sz w:val="22"/>
          <w:szCs w:val="16"/>
        </w:rPr>
        <w:t xml:space="preserve">       </w:t>
      </w:r>
      <w:r w:rsidRPr="00731A19">
        <w:rPr>
          <w:sz w:val="22"/>
          <w:szCs w:val="16"/>
        </w:rPr>
        <w:t xml:space="preserve">  Figure</w:t>
      </w:r>
      <w:r w:rsidR="00EF1162">
        <w:rPr>
          <w:sz w:val="22"/>
          <w:szCs w:val="16"/>
        </w:rPr>
        <w:t>4</w:t>
      </w:r>
      <w:r w:rsidRPr="00731A19">
        <w:rPr>
          <w:sz w:val="22"/>
          <w:szCs w:val="16"/>
        </w:rPr>
        <w:t>.</w:t>
      </w:r>
      <w:r w:rsidR="00EF1162">
        <w:rPr>
          <w:sz w:val="22"/>
          <w:szCs w:val="16"/>
        </w:rPr>
        <w:t>73</w:t>
      </w:r>
      <w:r w:rsidRPr="00731A19">
        <w:rPr>
          <w:sz w:val="22"/>
          <w:szCs w:val="16"/>
        </w:rPr>
        <w:t xml:space="preserve"> UI-</w:t>
      </w:r>
      <w:r w:rsidR="00731A19" w:rsidRPr="00731A19">
        <w:rPr>
          <w:sz w:val="22"/>
          <w:szCs w:val="16"/>
        </w:rPr>
        <w:t>Chatbot</w:t>
      </w:r>
    </w:p>
    <w:p w14:paraId="4037F6AC" w14:textId="77777777" w:rsidR="00731A19" w:rsidRPr="00731A19" w:rsidRDefault="00731A19" w:rsidP="00731A19">
      <w:pPr>
        <w:rPr>
          <w:lang w:val="en-US"/>
        </w:rPr>
      </w:pPr>
    </w:p>
    <w:p w14:paraId="0F3D14F7" w14:textId="2ED40901" w:rsidR="001D60A5" w:rsidRDefault="00755AB7" w:rsidP="007A37D8">
      <w:pPr>
        <w:jc w:val="both"/>
        <w:rPr>
          <w:rStyle w:val="Heading7Char"/>
          <w:rFonts w:cs="Times New Roman"/>
        </w:rPr>
      </w:pPr>
      <w:r>
        <w:rPr>
          <w:rStyle w:val="Heading7Char"/>
          <w:rFonts w:cs="Times New Roman"/>
        </w:rPr>
        <w:t xml:space="preserve"> </w:t>
      </w:r>
      <w:r w:rsidR="00D004D8">
        <w:rPr>
          <w:rStyle w:val="Heading7Char"/>
          <w:rFonts w:cs="Times New Roman"/>
        </w:rPr>
        <w:t xml:space="preserve"> </w:t>
      </w:r>
      <w:r w:rsidR="00921B67">
        <w:rPr>
          <w:rStyle w:val="Heading7Char"/>
          <w:rFonts w:cs="Times New Roman"/>
          <w:noProof/>
        </w:rPr>
        <w:drawing>
          <wp:inline distT="0" distB="0" distL="0" distR="0" wp14:anchorId="4ABD6353" wp14:editId="34B579B5">
            <wp:extent cx="1886813" cy="2166011"/>
            <wp:effectExtent l="0" t="0" r="0" b="5715"/>
            <wp:docPr id="1380397235"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98519" cy="2179450"/>
                    </a:xfrm>
                    <a:prstGeom prst="rect">
                      <a:avLst/>
                    </a:prstGeom>
                    <a:noFill/>
                    <a:ln>
                      <a:noFill/>
                    </a:ln>
                  </pic:spPr>
                </pic:pic>
              </a:graphicData>
            </a:graphic>
          </wp:inline>
        </w:drawing>
      </w:r>
      <w:r>
        <w:rPr>
          <w:rStyle w:val="Heading7Char"/>
          <w:rFonts w:cs="Times New Roman"/>
        </w:rPr>
        <w:t xml:space="preserve"> </w:t>
      </w:r>
      <w:r w:rsidR="001D60A5">
        <w:rPr>
          <w:rStyle w:val="Heading7Char"/>
          <w:rFonts w:cs="Times New Roman"/>
          <w:noProof/>
        </w:rPr>
        <w:drawing>
          <wp:inline distT="0" distB="0" distL="0" distR="0" wp14:anchorId="7A092009" wp14:editId="70EB5B4A">
            <wp:extent cx="1744814" cy="2101806"/>
            <wp:effectExtent l="0" t="0" r="8255" b="0"/>
            <wp:docPr id="226265927"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6395" cy="2115756"/>
                    </a:xfrm>
                    <a:prstGeom prst="rect">
                      <a:avLst/>
                    </a:prstGeom>
                    <a:noFill/>
                    <a:ln>
                      <a:noFill/>
                    </a:ln>
                  </pic:spPr>
                </pic:pic>
              </a:graphicData>
            </a:graphic>
          </wp:inline>
        </w:drawing>
      </w:r>
      <w:r w:rsidR="00E722CE">
        <w:rPr>
          <w:rStyle w:val="Heading7Char"/>
          <w:rFonts w:cs="Times New Roman"/>
        </w:rPr>
        <w:t xml:space="preserve"> </w:t>
      </w:r>
      <w:r w:rsidR="00E722CE">
        <w:rPr>
          <w:rStyle w:val="Heading7Char"/>
          <w:rFonts w:cs="Times New Roman"/>
          <w:noProof/>
        </w:rPr>
        <w:drawing>
          <wp:inline distT="0" distB="0" distL="0" distR="0" wp14:anchorId="176A461B" wp14:editId="2282C9ED">
            <wp:extent cx="1947545" cy="2103108"/>
            <wp:effectExtent l="0" t="0" r="0" b="0"/>
            <wp:docPr id="1409213387"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48133" cy="2103743"/>
                    </a:xfrm>
                    <a:prstGeom prst="rect">
                      <a:avLst/>
                    </a:prstGeom>
                    <a:noFill/>
                    <a:ln>
                      <a:noFill/>
                    </a:ln>
                  </pic:spPr>
                </pic:pic>
              </a:graphicData>
            </a:graphic>
          </wp:inline>
        </w:drawing>
      </w:r>
    </w:p>
    <w:p w14:paraId="6903DF98" w14:textId="6AE9DCD9" w:rsidR="004A6EF7" w:rsidRPr="00EF1162" w:rsidRDefault="004A6EF7" w:rsidP="00731A19">
      <w:pPr>
        <w:pStyle w:val="Caption"/>
        <w:jc w:val="left"/>
        <w:rPr>
          <w:rStyle w:val="Heading2Char"/>
          <w:rFonts w:eastAsiaTheme="minorHAnsi" w:cs="Times New Roman"/>
          <w:b w:val="0"/>
          <w:bCs/>
          <w:i/>
          <w:iCs w:val="0"/>
          <w:sz w:val="22"/>
          <w:szCs w:val="22"/>
          <w:lang w:val="en-US"/>
        </w:rPr>
      </w:pPr>
      <w:r w:rsidRPr="00731A19">
        <w:rPr>
          <w:sz w:val="22"/>
          <w:szCs w:val="16"/>
        </w:rPr>
        <w:t xml:space="preserve">  </w:t>
      </w:r>
      <w:r w:rsidRPr="00EF1162">
        <w:rPr>
          <w:b/>
          <w:bCs/>
          <w:i/>
          <w:iCs w:val="0"/>
          <w:sz w:val="22"/>
          <w:szCs w:val="16"/>
        </w:rPr>
        <w:t>Figure</w:t>
      </w:r>
      <w:r w:rsidR="00EF1162" w:rsidRPr="00EF1162">
        <w:rPr>
          <w:b/>
          <w:bCs/>
          <w:i/>
          <w:iCs w:val="0"/>
          <w:sz w:val="22"/>
          <w:szCs w:val="16"/>
        </w:rPr>
        <w:t>4</w:t>
      </w:r>
      <w:r w:rsidRPr="00EF1162">
        <w:rPr>
          <w:b/>
          <w:bCs/>
          <w:i/>
          <w:iCs w:val="0"/>
          <w:sz w:val="22"/>
          <w:szCs w:val="16"/>
        </w:rPr>
        <w:t>.</w:t>
      </w:r>
      <w:r w:rsidR="00731A19" w:rsidRPr="00EF1162">
        <w:rPr>
          <w:b/>
          <w:bCs/>
          <w:i/>
          <w:iCs w:val="0"/>
          <w:sz w:val="22"/>
          <w:szCs w:val="16"/>
        </w:rPr>
        <w:t>74</w:t>
      </w:r>
      <w:r w:rsidRPr="00EF1162">
        <w:rPr>
          <w:b/>
          <w:bCs/>
          <w:i/>
          <w:iCs w:val="0"/>
          <w:sz w:val="22"/>
          <w:szCs w:val="16"/>
        </w:rPr>
        <w:t xml:space="preserve"> UI-</w:t>
      </w:r>
      <w:r w:rsidR="00731A19" w:rsidRPr="00EF1162">
        <w:rPr>
          <w:b/>
          <w:bCs/>
          <w:i/>
          <w:iCs w:val="0"/>
          <w:sz w:val="22"/>
          <w:szCs w:val="16"/>
        </w:rPr>
        <w:t>Admin nav</w:t>
      </w:r>
      <w:proofErr w:type="gramStart"/>
      <w:r w:rsidRPr="00EF1162">
        <w:rPr>
          <w:b/>
          <w:bCs/>
          <w:i/>
          <w:iCs w:val="0"/>
          <w:sz w:val="22"/>
          <w:szCs w:val="16"/>
        </w:rPr>
        <w:tab/>
        <w:t xml:space="preserve">  Figure</w:t>
      </w:r>
      <w:proofErr w:type="gramEnd"/>
      <w:r w:rsidR="00EF1162" w:rsidRPr="00EF1162">
        <w:rPr>
          <w:b/>
          <w:bCs/>
          <w:i/>
          <w:iCs w:val="0"/>
          <w:sz w:val="22"/>
          <w:szCs w:val="16"/>
        </w:rPr>
        <w:t>4</w:t>
      </w:r>
      <w:r w:rsidRPr="00EF1162">
        <w:rPr>
          <w:b/>
          <w:bCs/>
          <w:i/>
          <w:iCs w:val="0"/>
          <w:sz w:val="22"/>
          <w:szCs w:val="16"/>
        </w:rPr>
        <w:t>.</w:t>
      </w:r>
      <w:r w:rsidR="00731A19" w:rsidRPr="00EF1162">
        <w:rPr>
          <w:b/>
          <w:bCs/>
          <w:i/>
          <w:iCs w:val="0"/>
          <w:sz w:val="22"/>
          <w:szCs w:val="16"/>
        </w:rPr>
        <w:t>75</w:t>
      </w:r>
      <w:r w:rsidRPr="00EF1162">
        <w:rPr>
          <w:b/>
          <w:bCs/>
          <w:i/>
          <w:iCs w:val="0"/>
          <w:sz w:val="22"/>
          <w:szCs w:val="16"/>
        </w:rPr>
        <w:t xml:space="preserve"> UI-</w:t>
      </w:r>
      <w:r w:rsidR="00731A19" w:rsidRPr="00EF1162">
        <w:rPr>
          <w:b/>
          <w:bCs/>
          <w:i/>
          <w:iCs w:val="0"/>
          <w:sz w:val="22"/>
          <w:szCs w:val="16"/>
        </w:rPr>
        <w:t>Admin dashboard</w:t>
      </w:r>
      <w:r w:rsidR="00EF1162" w:rsidRPr="00EF1162">
        <w:rPr>
          <w:b/>
          <w:bCs/>
          <w:i/>
          <w:iCs w:val="0"/>
          <w:sz w:val="22"/>
          <w:szCs w:val="16"/>
        </w:rPr>
        <w:t xml:space="preserve">    </w:t>
      </w:r>
      <w:r w:rsidR="00731A19" w:rsidRPr="00EF1162">
        <w:rPr>
          <w:b/>
          <w:bCs/>
          <w:i/>
          <w:iCs w:val="0"/>
          <w:sz w:val="22"/>
          <w:szCs w:val="16"/>
        </w:rPr>
        <w:t xml:space="preserve"> </w:t>
      </w:r>
      <w:r w:rsidRPr="00EF1162">
        <w:rPr>
          <w:b/>
          <w:bCs/>
          <w:i/>
          <w:iCs w:val="0"/>
          <w:sz w:val="22"/>
          <w:szCs w:val="16"/>
        </w:rPr>
        <w:t>Figure</w:t>
      </w:r>
      <w:r w:rsidR="00EF1162" w:rsidRPr="00EF1162">
        <w:rPr>
          <w:b/>
          <w:bCs/>
          <w:i/>
          <w:iCs w:val="0"/>
          <w:sz w:val="22"/>
          <w:szCs w:val="16"/>
        </w:rPr>
        <w:t>4</w:t>
      </w:r>
      <w:r w:rsidRPr="00EF1162">
        <w:rPr>
          <w:b/>
          <w:bCs/>
          <w:i/>
          <w:iCs w:val="0"/>
          <w:sz w:val="22"/>
          <w:szCs w:val="16"/>
        </w:rPr>
        <w:t>.</w:t>
      </w:r>
      <w:r w:rsidR="00731A19" w:rsidRPr="00EF1162">
        <w:rPr>
          <w:b/>
          <w:bCs/>
          <w:i/>
          <w:iCs w:val="0"/>
          <w:sz w:val="22"/>
          <w:szCs w:val="16"/>
        </w:rPr>
        <w:t>76</w:t>
      </w:r>
      <w:r w:rsidRPr="00EF1162">
        <w:rPr>
          <w:b/>
          <w:bCs/>
          <w:i/>
          <w:iCs w:val="0"/>
          <w:sz w:val="22"/>
          <w:szCs w:val="16"/>
        </w:rPr>
        <w:t xml:space="preserve"> UI-</w:t>
      </w:r>
      <w:r w:rsidR="00731A19" w:rsidRPr="00EF1162">
        <w:rPr>
          <w:b/>
          <w:bCs/>
          <w:i/>
          <w:iCs w:val="0"/>
          <w:sz w:val="22"/>
          <w:szCs w:val="16"/>
        </w:rPr>
        <w:t>Admin Login</w:t>
      </w:r>
    </w:p>
    <w:p w14:paraId="5C50C20E" w14:textId="3832AD24" w:rsidR="00C310D8" w:rsidRDefault="00C310D8" w:rsidP="007A37D8">
      <w:pPr>
        <w:jc w:val="both"/>
        <w:rPr>
          <w:rStyle w:val="Heading2Char"/>
          <w:rFonts w:cs="Times New Roman"/>
        </w:rPr>
      </w:pPr>
      <w:r>
        <w:rPr>
          <w:rStyle w:val="Heading2Char"/>
          <w:rFonts w:cs="Times New Roman"/>
          <w:noProof/>
        </w:rPr>
        <w:drawing>
          <wp:inline distT="0" distB="0" distL="0" distR="0" wp14:anchorId="0BD5DDE3" wp14:editId="4B43539C">
            <wp:extent cx="6075123" cy="2573020"/>
            <wp:effectExtent l="0" t="0" r="1905" b="0"/>
            <wp:docPr id="777684129"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76523" cy="2573613"/>
                    </a:xfrm>
                    <a:prstGeom prst="rect">
                      <a:avLst/>
                    </a:prstGeom>
                    <a:noFill/>
                    <a:ln>
                      <a:noFill/>
                    </a:ln>
                  </pic:spPr>
                </pic:pic>
              </a:graphicData>
            </a:graphic>
          </wp:inline>
        </w:drawing>
      </w:r>
    </w:p>
    <w:p w14:paraId="4A06988D" w14:textId="3F120483" w:rsidR="00731A19" w:rsidRPr="00EF1162" w:rsidRDefault="00731A19" w:rsidP="00731A19">
      <w:pPr>
        <w:pStyle w:val="Caption"/>
        <w:rPr>
          <w:rStyle w:val="Heading2Char"/>
          <w:rFonts w:eastAsiaTheme="minorHAnsi" w:cs="Times New Roman"/>
          <w:b w:val="0"/>
          <w:bCs/>
          <w:i/>
          <w:iCs w:val="0"/>
          <w:sz w:val="24"/>
          <w:szCs w:val="24"/>
          <w:lang w:val="en-US"/>
        </w:rPr>
      </w:pPr>
      <w:r w:rsidRPr="00EF1162">
        <w:rPr>
          <w:b/>
          <w:bCs/>
          <w:i/>
          <w:iCs w:val="0"/>
        </w:rPr>
        <w:t>Figure</w:t>
      </w:r>
      <w:r w:rsidR="00EF1162" w:rsidRPr="00EF1162">
        <w:rPr>
          <w:b/>
          <w:bCs/>
          <w:i/>
          <w:iCs w:val="0"/>
        </w:rPr>
        <w:t>4</w:t>
      </w:r>
      <w:r w:rsidRPr="00EF1162">
        <w:rPr>
          <w:b/>
          <w:bCs/>
          <w:i/>
          <w:iCs w:val="0"/>
        </w:rPr>
        <w:t>.</w:t>
      </w:r>
      <w:r w:rsidR="00EF1162" w:rsidRPr="00EF1162">
        <w:rPr>
          <w:b/>
          <w:bCs/>
          <w:i/>
          <w:iCs w:val="0"/>
        </w:rPr>
        <w:t>77</w:t>
      </w:r>
      <w:r w:rsidRPr="00EF1162">
        <w:rPr>
          <w:b/>
          <w:bCs/>
          <w:i/>
          <w:iCs w:val="0"/>
        </w:rPr>
        <w:t xml:space="preserve"> UI-Admin Management</w:t>
      </w:r>
    </w:p>
    <w:p w14:paraId="4135795D" w14:textId="5342AAFC" w:rsidR="00921B67" w:rsidRDefault="00C310D8" w:rsidP="007A37D8">
      <w:pPr>
        <w:jc w:val="both"/>
        <w:rPr>
          <w:rStyle w:val="Heading2Char"/>
          <w:rFonts w:cs="Times New Roman"/>
        </w:rPr>
      </w:pPr>
      <w:r>
        <w:rPr>
          <w:rStyle w:val="Heading2Char"/>
          <w:rFonts w:cs="Times New Roman"/>
          <w:noProof/>
        </w:rPr>
        <w:drawing>
          <wp:inline distT="0" distB="0" distL="0" distR="0" wp14:anchorId="24FB6E47" wp14:editId="22A912CF">
            <wp:extent cx="6075045" cy="2388787"/>
            <wp:effectExtent l="0" t="0" r="1905" b="0"/>
            <wp:docPr id="1840602791"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085139" cy="2392756"/>
                    </a:xfrm>
                    <a:prstGeom prst="rect">
                      <a:avLst/>
                    </a:prstGeom>
                    <a:noFill/>
                    <a:ln>
                      <a:noFill/>
                    </a:ln>
                  </pic:spPr>
                </pic:pic>
              </a:graphicData>
            </a:graphic>
          </wp:inline>
        </w:drawing>
      </w:r>
    </w:p>
    <w:p w14:paraId="5310DABB" w14:textId="13038624" w:rsidR="00731A19" w:rsidRPr="00EF1162" w:rsidRDefault="00731A19" w:rsidP="00731A19">
      <w:pPr>
        <w:pStyle w:val="Caption"/>
        <w:rPr>
          <w:rStyle w:val="Heading2Char"/>
          <w:rFonts w:eastAsiaTheme="minorHAnsi" w:cs="Times New Roman"/>
          <w:b w:val="0"/>
          <w:bCs/>
          <w:i/>
          <w:iCs w:val="0"/>
          <w:sz w:val="24"/>
          <w:szCs w:val="24"/>
          <w:lang w:val="en-US"/>
        </w:rPr>
      </w:pPr>
      <w:r w:rsidRPr="00EF1162">
        <w:rPr>
          <w:b/>
          <w:bCs/>
          <w:i/>
          <w:iCs w:val="0"/>
        </w:rPr>
        <w:t>Figure</w:t>
      </w:r>
      <w:r w:rsidR="00EF1162" w:rsidRPr="00EF1162">
        <w:rPr>
          <w:b/>
          <w:bCs/>
          <w:i/>
          <w:iCs w:val="0"/>
        </w:rPr>
        <w:t>4</w:t>
      </w:r>
      <w:r w:rsidRPr="00EF1162">
        <w:rPr>
          <w:b/>
          <w:bCs/>
          <w:i/>
          <w:iCs w:val="0"/>
        </w:rPr>
        <w:t>.78 UI-User Management</w:t>
      </w:r>
    </w:p>
    <w:p w14:paraId="7085DE04" w14:textId="1B752834" w:rsidR="00C310D8" w:rsidRDefault="00C310D8" w:rsidP="007A37D8">
      <w:pPr>
        <w:jc w:val="both"/>
        <w:rPr>
          <w:rStyle w:val="Heading2Char"/>
          <w:rFonts w:cs="Times New Roman"/>
        </w:rPr>
      </w:pPr>
      <w:r>
        <w:rPr>
          <w:rStyle w:val="Heading2Char"/>
          <w:rFonts w:cs="Times New Roman"/>
          <w:noProof/>
        </w:rPr>
        <w:drawing>
          <wp:inline distT="0" distB="0" distL="0" distR="0" wp14:anchorId="68915E9B" wp14:editId="4FA9081D">
            <wp:extent cx="6150279" cy="2039425"/>
            <wp:effectExtent l="0" t="0" r="3175" b="0"/>
            <wp:docPr id="1405099886"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62999" cy="2043643"/>
                    </a:xfrm>
                    <a:prstGeom prst="rect">
                      <a:avLst/>
                    </a:prstGeom>
                    <a:noFill/>
                    <a:ln>
                      <a:noFill/>
                    </a:ln>
                  </pic:spPr>
                </pic:pic>
              </a:graphicData>
            </a:graphic>
          </wp:inline>
        </w:drawing>
      </w:r>
    </w:p>
    <w:p w14:paraId="672CF8AA" w14:textId="22C5FDF3" w:rsidR="00731A19" w:rsidRPr="00EF1162" w:rsidRDefault="00731A19" w:rsidP="00731A19">
      <w:pPr>
        <w:pStyle w:val="Caption"/>
        <w:rPr>
          <w:rFonts w:cs="Times New Roman"/>
          <w:b/>
          <w:bCs/>
          <w:i/>
          <w:iCs w:val="0"/>
          <w:szCs w:val="24"/>
          <w:lang w:val="en-US"/>
        </w:rPr>
      </w:pPr>
      <w:r w:rsidRPr="00EF1162">
        <w:rPr>
          <w:b/>
          <w:bCs/>
          <w:i/>
          <w:iCs w:val="0"/>
        </w:rPr>
        <w:t>Figure</w:t>
      </w:r>
      <w:r w:rsidR="00EF1162" w:rsidRPr="00EF1162">
        <w:rPr>
          <w:b/>
          <w:bCs/>
          <w:i/>
          <w:iCs w:val="0"/>
        </w:rPr>
        <w:t>4</w:t>
      </w:r>
      <w:r w:rsidRPr="00EF1162">
        <w:rPr>
          <w:b/>
          <w:bCs/>
          <w:i/>
          <w:iCs w:val="0"/>
        </w:rPr>
        <w:t>.79 UI-Issue Management</w:t>
      </w:r>
    </w:p>
    <w:p w14:paraId="4F309838" w14:textId="77777777" w:rsidR="00EA0ED6" w:rsidRDefault="00EA0ED6" w:rsidP="007A37D8">
      <w:pPr>
        <w:jc w:val="both"/>
        <w:rPr>
          <w:rStyle w:val="Heading2Char"/>
          <w:rFonts w:cs="Times New Roman"/>
        </w:rPr>
      </w:pPr>
    </w:p>
    <w:p w14:paraId="36340ADC" w14:textId="77777777" w:rsidR="00EA0ED6" w:rsidRDefault="00EA0ED6" w:rsidP="007A37D8">
      <w:pPr>
        <w:jc w:val="both"/>
        <w:rPr>
          <w:rStyle w:val="Heading2Char"/>
          <w:rFonts w:cs="Times New Roman"/>
        </w:rPr>
      </w:pPr>
    </w:p>
    <w:p w14:paraId="1D90A983" w14:textId="77777777" w:rsidR="0001141A" w:rsidRDefault="0001141A" w:rsidP="007A37D8">
      <w:pPr>
        <w:jc w:val="both"/>
        <w:rPr>
          <w:rStyle w:val="Heading2Char"/>
          <w:rFonts w:cs="Times New Roman"/>
        </w:rPr>
      </w:pPr>
    </w:p>
    <w:p w14:paraId="5DDFA32C" w14:textId="77777777" w:rsidR="0001141A" w:rsidRPr="00324A75" w:rsidRDefault="0001141A" w:rsidP="007A37D8">
      <w:pPr>
        <w:jc w:val="both"/>
        <w:rPr>
          <w:rStyle w:val="Heading2Char"/>
          <w:rFonts w:cs="Times New Roman"/>
        </w:rPr>
      </w:pPr>
    </w:p>
    <w:p w14:paraId="0026B8B1" w14:textId="06A016EA" w:rsidR="005839DF" w:rsidRPr="0020471C" w:rsidRDefault="0020471C" w:rsidP="0020471C">
      <w:pPr>
        <w:jc w:val="both"/>
        <w:rPr>
          <w:rFonts w:ascii="Times New Roman" w:hAnsi="Times New Roman" w:cs="Times New Roman"/>
          <w:b/>
          <w:bCs/>
          <w:sz w:val="24"/>
          <w:szCs w:val="24"/>
          <w:lang w:val="en-US"/>
        </w:rPr>
      </w:pPr>
      <w:r>
        <w:rPr>
          <w:rStyle w:val="Heading2Char"/>
          <w:rFonts w:cs="Times New Roman"/>
          <w:sz w:val="28"/>
          <w:szCs w:val="24"/>
        </w:rPr>
        <w:t xml:space="preserve">4.9. </w:t>
      </w:r>
      <w:r w:rsidR="00852DD2" w:rsidRPr="0020471C">
        <w:rPr>
          <w:rStyle w:val="Heading2Char"/>
          <w:rFonts w:cs="Times New Roman"/>
          <w:sz w:val="28"/>
          <w:szCs w:val="24"/>
        </w:rPr>
        <w:t xml:space="preserve"> </w:t>
      </w:r>
      <w:r w:rsidR="005839DF" w:rsidRPr="0020471C">
        <w:rPr>
          <w:rStyle w:val="Heading2Char"/>
          <w:rFonts w:cs="Times New Roman"/>
          <w:sz w:val="28"/>
          <w:szCs w:val="24"/>
        </w:rPr>
        <w:t>Test Case Design</w:t>
      </w:r>
      <w:bookmarkEnd w:id="20"/>
    </w:p>
    <w:tbl>
      <w:tblPr>
        <w:tblStyle w:val="TableGrid"/>
        <w:tblW w:w="0" w:type="auto"/>
        <w:tblLook w:val="04A0" w:firstRow="1" w:lastRow="0" w:firstColumn="1" w:lastColumn="0" w:noHBand="0" w:noVBand="1"/>
      </w:tblPr>
      <w:tblGrid>
        <w:gridCol w:w="646"/>
        <w:gridCol w:w="4813"/>
        <w:gridCol w:w="1313"/>
        <w:gridCol w:w="1088"/>
        <w:gridCol w:w="1156"/>
      </w:tblGrid>
      <w:tr w:rsidR="0080709E" w:rsidRPr="00A81720" w14:paraId="16443234" w14:textId="77777777" w:rsidTr="00477305">
        <w:tc>
          <w:tcPr>
            <w:tcW w:w="647" w:type="dxa"/>
          </w:tcPr>
          <w:p w14:paraId="68881359" w14:textId="77777777" w:rsidR="005839DF" w:rsidRPr="00A81720" w:rsidRDefault="005839DF" w:rsidP="007A37D8">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Test case no.</w:t>
            </w:r>
          </w:p>
        </w:tc>
        <w:tc>
          <w:tcPr>
            <w:tcW w:w="4822" w:type="dxa"/>
          </w:tcPr>
          <w:p w14:paraId="475B2E40" w14:textId="77777777" w:rsidR="005839DF" w:rsidRPr="00A81720" w:rsidRDefault="005839DF" w:rsidP="007A37D8">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Test case</w:t>
            </w:r>
          </w:p>
        </w:tc>
        <w:tc>
          <w:tcPr>
            <w:tcW w:w="1299" w:type="dxa"/>
          </w:tcPr>
          <w:p w14:paraId="100A2B37" w14:textId="77777777" w:rsidR="005839DF" w:rsidRPr="00A81720" w:rsidRDefault="005839DF" w:rsidP="007A37D8">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Expected outcome</w:t>
            </w:r>
          </w:p>
        </w:tc>
        <w:tc>
          <w:tcPr>
            <w:tcW w:w="1090" w:type="dxa"/>
          </w:tcPr>
          <w:p w14:paraId="712887E9" w14:textId="77777777" w:rsidR="005839DF" w:rsidRPr="00A81720" w:rsidRDefault="005839DF" w:rsidP="007A37D8">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Actual outcome</w:t>
            </w:r>
          </w:p>
        </w:tc>
        <w:tc>
          <w:tcPr>
            <w:tcW w:w="1158" w:type="dxa"/>
          </w:tcPr>
          <w:p w14:paraId="3AF2F8EB" w14:textId="77777777" w:rsidR="005839DF" w:rsidRPr="00A81720" w:rsidRDefault="005839DF" w:rsidP="007A37D8">
            <w:pPr>
              <w:jc w:val="both"/>
              <w:rPr>
                <w:rFonts w:ascii="Times New Roman" w:hAnsi="Times New Roman" w:cs="Times New Roman"/>
                <w:b/>
                <w:bCs/>
                <w:sz w:val="28"/>
                <w:szCs w:val="28"/>
                <w:lang w:val="en-US"/>
              </w:rPr>
            </w:pPr>
            <w:r w:rsidRPr="00A81720">
              <w:rPr>
                <w:rFonts w:ascii="Times New Roman" w:hAnsi="Times New Roman" w:cs="Times New Roman"/>
                <w:b/>
                <w:bCs/>
                <w:sz w:val="28"/>
                <w:szCs w:val="28"/>
                <w:lang w:val="en-US"/>
              </w:rPr>
              <w:t>Remarks</w:t>
            </w:r>
          </w:p>
        </w:tc>
      </w:tr>
      <w:tr w:rsidR="0080709E" w:rsidRPr="00324A75" w14:paraId="35C5153F" w14:textId="77777777" w:rsidTr="00477305">
        <w:tc>
          <w:tcPr>
            <w:tcW w:w="647" w:type="dxa"/>
          </w:tcPr>
          <w:p w14:paraId="5146BEC5"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w:t>
            </w:r>
          </w:p>
        </w:tc>
        <w:tc>
          <w:tcPr>
            <w:tcW w:w="4822" w:type="dxa"/>
          </w:tcPr>
          <w:p w14:paraId="22116927" w14:textId="07EF2E12" w:rsidR="005839DF" w:rsidRPr="00324A75" w:rsidRDefault="0063236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w:t>
            </w:r>
            <w:r w:rsidR="005839DF" w:rsidRPr="00324A75">
              <w:rPr>
                <w:rFonts w:ascii="Times New Roman" w:hAnsi="Times New Roman" w:cs="Times New Roman"/>
                <w:sz w:val="24"/>
                <w:szCs w:val="24"/>
                <w:lang w:val="en-US"/>
              </w:rPr>
              <w:t>egistration</w:t>
            </w:r>
          </w:p>
          <w:p w14:paraId="08B85D19" w14:textId="086DF205" w:rsidR="005839DF" w:rsidRPr="00324A75" w:rsidRDefault="005D075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w:t>
            </w:r>
          </w:p>
        </w:tc>
        <w:tc>
          <w:tcPr>
            <w:tcW w:w="1299" w:type="dxa"/>
          </w:tcPr>
          <w:p w14:paraId="23D82CB9" w14:textId="0438338C" w:rsidR="005839DF" w:rsidRPr="00324A75" w:rsidRDefault="0063236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select your role!</w:t>
            </w:r>
            <w:r w:rsidR="005839DF" w:rsidRPr="00324A75">
              <w:rPr>
                <w:rFonts w:ascii="Times New Roman" w:hAnsi="Times New Roman" w:cs="Times New Roman"/>
                <w:sz w:val="24"/>
                <w:szCs w:val="24"/>
                <w:lang w:val="en-US"/>
              </w:rPr>
              <w:t xml:space="preserve"> </w:t>
            </w:r>
          </w:p>
        </w:tc>
        <w:tc>
          <w:tcPr>
            <w:tcW w:w="1090" w:type="dxa"/>
          </w:tcPr>
          <w:p w14:paraId="3738883A"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ECEFCCE"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384DAE76" w14:textId="77777777" w:rsidTr="00477305">
        <w:tc>
          <w:tcPr>
            <w:tcW w:w="647" w:type="dxa"/>
          </w:tcPr>
          <w:p w14:paraId="64CCE461"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w:t>
            </w:r>
          </w:p>
        </w:tc>
        <w:tc>
          <w:tcPr>
            <w:tcW w:w="4822" w:type="dxa"/>
          </w:tcPr>
          <w:p w14:paraId="3B1B759B" w14:textId="77777777" w:rsidR="0063236C" w:rsidRPr="00324A75" w:rsidRDefault="0063236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33978BA0" w14:textId="7772B07D" w:rsidR="005839DF" w:rsidRPr="00324A75" w:rsidRDefault="0063236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w:t>
            </w:r>
            <w:r w:rsidR="00A12011"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Student</w:t>
            </w:r>
          </w:p>
          <w:p w14:paraId="5FE9FC36" w14:textId="10AA7C64" w:rsidR="0063236C"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w:t>
            </w:r>
          </w:p>
        </w:tc>
        <w:tc>
          <w:tcPr>
            <w:tcW w:w="1299" w:type="dxa"/>
          </w:tcPr>
          <w:p w14:paraId="2E7D97E8" w14:textId="419C10A7" w:rsidR="005839DF"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enter a valid control id</w:t>
            </w:r>
          </w:p>
        </w:tc>
        <w:tc>
          <w:tcPr>
            <w:tcW w:w="1090" w:type="dxa"/>
          </w:tcPr>
          <w:p w14:paraId="23397587"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6E5E7224"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79095F9D" w14:textId="77777777" w:rsidTr="00477305">
        <w:tc>
          <w:tcPr>
            <w:tcW w:w="647" w:type="dxa"/>
          </w:tcPr>
          <w:p w14:paraId="172AC78D" w14:textId="77777777" w:rsidR="00A12011"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w:t>
            </w:r>
          </w:p>
        </w:tc>
        <w:tc>
          <w:tcPr>
            <w:tcW w:w="4822" w:type="dxa"/>
          </w:tcPr>
          <w:p w14:paraId="74ABDE69" w14:textId="77777777" w:rsidR="00A12011"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00806A25" w14:textId="77777777" w:rsidR="00A12011"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03945867" w14:textId="10FA3E64" w:rsidR="00A12011"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w:t>
            </w:r>
            <w:r w:rsidR="00DD1434" w:rsidRPr="00324A75">
              <w:rPr>
                <w:rFonts w:ascii="Times New Roman" w:hAnsi="Times New Roman" w:cs="Times New Roman"/>
                <w:sz w:val="24"/>
                <w:szCs w:val="24"/>
                <w:lang w:val="en-US"/>
              </w:rPr>
              <w:t>123</w:t>
            </w:r>
          </w:p>
        </w:tc>
        <w:tc>
          <w:tcPr>
            <w:tcW w:w="1299" w:type="dxa"/>
          </w:tcPr>
          <w:p w14:paraId="6D102B27" w14:textId="79F5225E" w:rsidR="00A12011" w:rsidRPr="00324A75" w:rsidRDefault="00DD1434"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a provide a valid Control id</w:t>
            </w:r>
            <w:r w:rsidR="008E6A7D" w:rsidRPr="00324A75">
              <w:rPr>
                <w:rFonts w:ascii="Times New Roman" w:hAnsi="Times New Roman" w:cs="Times New Roman"/>
                <w:sz w:val="24"/>
                <w:szCs w:val="24"/>
                <w:lang w:val="en-US"/>
              </w:rPr>
              <w:t>.</w:t>
            </w:r>
          </w:p>
          <w:p w14:paraId="205458CD" w14:textId="77777777" w:rsidR="00A12011" w:rsidRPr="00324A75" w:rsidRDefault="00A12011" w:rsidP="007A37D8">
            <w:pPr>
              <w:jc w:val="both"/>
              <w:rPr>
                <w:rFonts w:ascii="Times New Roman" w:hAnsi="Times New Roman" w:cs="Times New Roman"/>
                <w:sz w:val="24"/>
                <w:szCs w:val="24"/>
                <w:lang w:val="en-US"/>
              </w:rPr>
            </w:pPr>
          </w:p>
        </w:tc>
        <w:tc>
          <w:tcPr>
            <w:tcW w:w="1090" w:type="dxa"/>
          </w:tcPr>
          <w:p w14:paraId="5EDF7E06" w14:textId="77777777" w:rsidR="00A12011"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EF285F2" w14:textId="77777777" w:rsidR="00A12011" w:rsidRPr="00324A75" w:rsidRDefault="00A1201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18E0C15" w14:textId="77777777" w:rsidTr="00477305">
        <w:tc>
          <w:tcPr>
            <w:tcW w:w="647" w:type="dxa"/>
          </w:tcPr>
          <w:p w14:paraId="77A60DE8"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4</w:t>
            </w:r>
          </w:p>
        </w:tc>
        <w:tc>
          <w:tcPr>
            <w:tcW w:w="4822" w:type="dxa"/>
          </w:tcPr>
          <w:p w14:paraId="0E839FE7" w14:textId="77777777" w:rsidR="008E6A7D" w:rsidRPr="00324A75" w:rsidRDefault="008E6A7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6A9A0974" w14:textId="77777777" w:rsidR="008E6A7D" w:rsidRPr="00324A75" w:rsidRDefault="008E6A7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21233053" w14:textId="77777777" w:rsidR="005839DF" w:rsidRPr="00324A75" w:rsidRDefault="008E6A7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 4803099</w:t>
            </w:r>
          </w:p>
          <w:p w14:paraId="719E338C" w14:textId="2090CDD3" w:rsidR="008E6A7D" w:rsidRPr="00324A75" w:rsidRDefault="001E38A3" w:rsidP="007A37D8">
            <w:pPr>
              <w:jc w:val="both"/>
              <w:rPr>
                <w:rFonts w:ascii="Times New Roman" w:hAnsi="Times New Roman" w:cs="Times New Roman"/>
                <w:sz w:val="24"/>
                <w:szCs w:val="24"/>
                <w:lang w:val="en-US"/>
              </w:rPr>
            </w:pPr>
            <w:ins w:id="22" w:author="Microsoft Word" w:date="2024-09-24T23:45:00Z" w16du:dateUtc="2024-09-24T18:15:00Z">
              <w:r w:rsidRPr="00324A75">
                <w:rPr>
                  <w:rFonts w:ascii="Times New Roman" w:hAnsi="Times New Roman" w:cs="Times New Roman"/>
                  <w:sz w:val="24"/>
                  <w:szCs w:val="24"/>
                  <w:lang w:val="en-US"/>
                </w:rPr>
                <w:t>Email: college.nitinsingh.com</w:t>
              </w:r>
            </w:ins>
          </w:p>
        </w:tc>
        <w:tc>
          <w:tcPr>
            <w:tcW w:w="1299" w:type="dxa"/>
          </w:tcPr>
          <w:p w14:paraId="5D2C6909" w14:textId="7020ECBE" w:rsidR="005839DF"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Enter a valid email</w:t>
            </w:r>
          </w:p>
        </w:tc>
        <w:tc>
          <w:tcPr>
            <w:tcW w:w="1090" w:type="dxa"/>
          </w:tcPr>
          <w:p w14:paraId="0BC65CC2"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3E133D3" w14:textId="77777777" w:rsidR="005839DF" w:rsidRPr="00324A75" w:rsidRDefault="005839D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ECD8D64" w14:textId="77777777" w:rsidTr="00477305">
        <w:trPr>
          <w:trHeight w:val="889"/>
        </w:trPr>
        <w:tc>
          <w:tcPr>
            <w:tcW w:w="647" w:type="dxa"/>
          </w:tcPr>
          <w:p w14:paraId="417240B8"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5</w:t>
            </w:r>
          </w:p>
        </w:tc>
        <w:tc>
          <w:tcPr>
            <w:tcW w:w="4822" w:type="dxa"/>
          </w:tcPr>
          <w:p w14:paraId="2AC3D203"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355C871F"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39B8756C"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 4803099</w:t>
            </w:r>
          </w:p>
          <w:p w14:paraId="7FAA860D" w14:textId="77777777" w:rsidR="00335ED2"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0" w:history="1">
              <w:r w:rsidR="009811EC" w:rsidRPr="00324A75">
                <w:rPr>
                  <w:rStyle w:val="Hyperlink"/>
                  <w:rFonts w:ascii="Times New Roman" w:hAnsi="Times New Roman" w:cs="Times New Roman"/>
                  <w:sz w:val="24"/>
                  <w:szCs w:val="24"/>
                  <w:lang w:val="en-US"/>
                </w:rPr>
                <w:t>college.nitinsingh@gmail.com</w:t>
              </w:r>
            </w:hyperlink>
          </w:p>
          <w:p w14:paraId="6F8C4A10" w14:textId="56330DF0"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1" w:history="1">
              <w:r w:rsidR="009811EC" w:rsidRPr="00324A75">
                <w:rPr>
                  <w:rStyle w:val="Hyperlink"/>
                  <w:rFonts w:ascii="Times New Roman" w:hAnsi="Times New Roman" w:cs="Times New Roman"/>
                  <w:sz w:val="24"/>
                  <w:szCs w:val="24"/>
                  <w:lang w:val="en-US"/>
                </w:rPr>
                <w:t>college.nitinsingh@gmail.com</w:t>
              </w:r>
            </w:hyperlink>
          </w:p>
          <w:p w14:paraId="6112B8C5" w14:textId="1C93555F" w:rsidR="009811EC" w:rsidRPr="00324A75" w:rsidRDefault="009811E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w:t>
            </w:r>
          </w:p>
        </w:tc>
        <w:tc>
          <w:tcPr>
            <w:tcW w:w="1299" w:type="dxa"/>
          </w:tcPr>
          <w:p w14:paraId="26473635" w14:textId="40BB8F63" w:rsidR="001E38A3" w:rsidRPr="00324A75" w:rsidRDefault="009811E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must be greater than </w:t>
            </w:r>
            <w:r w:rsidR="00DD7903" w:rsidRPr="00324A75">
              <w:rPr>
                <w:rFonts w:ascii="Times New Roman" w:hAnsi="Times New Roman" w:cs="Times New Roman"/>
                <w:sz w:val="24"/>
                <w:szCs w:val="24"/>
                <w:lang w:val="en-US"/>
              </w:rPr>
              <w:t>8 character</w:t>
            </w:r>
            <w:r w:rsidR="004E5DD7" w:rsidRPr="00324A75">
              <w:rPr>
                <w:rFonts w:ascii="Times New Roman" w:hAnsi="Times New Roman" w:cs="Times New Roman"/>
                <w:sz w:val="24"/>
                <w:szCs w:val="24"/>
                <w:lang w:val="en-US"/>
              </w:rPr>
              <w:t>s</w:t>
            </w:r>
            <w:r w:rsidR="001E38A3" w:rsidRPr="00324A75">
              <w:rPr>
                <w:rFonts w:ascii="Times New Roman" w:hAnsi="Times New Roman" w:cs="Times New Roman"/>
                <w:sz w:val="24"/>
                <w:szCs w:val="24"/>
                <w:lang w:val="en-US"/>
              </w:rPr>
              <w:t>.</w:t>
            </w:r>
          </w:p>
        </w:tc>
        <w:tc>
          <w:tcPr>
            <w:tcW w:w="1090" w:type="dxa"/>
          </w:tcPr>
          <w:p w14:paraId="14F76486"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71D83747"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16AF7E1F" w14:textId="77777777" w:rsidTr="00477305">
        <w:tc>
          <w:tcPr>
            <w:tcW w:w="647" w:type="dxa"/>
          </w:tcPr>
          <w:p w14:paraId="7EB5ECB2"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6</w:t>
            </w:r>
          </w:p>
        </w:tc>
        <w:tc>
          <w:tcPr>
            <w:tcW w:w="4822" w:type="dxa"/>
          </w:tcPr>
          <w:p w14:paraId="784EA347" w14:textId="77777777" w:rsidR="00DD7903" w:rsidRPr="00324A75" w:rsidRDefault="00DD790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7BDAE5EE" w14:textId="77777777" w:rsidR="00DD7903" w:rsidRPr="00324A75" w:rsidRDefault="00DD790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Student</w:t>
            </w:r>
          </w:p>
          <w:p w14:paraId="17B3E781" w14:textId="77777777" w:rsidR="00DD7903" w:rsidRPr="00324A75" w:rsidRDefault="00DD790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Control ID: 4803099</w:t>
            </w:r>
          </w:p>
          <w:p w14:paraId="44472B3D" w14:textId="77777777" w:rsidR="00335ED2" w:rsidRPr="00324A75" w:rsidRDefault="00DD790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2" w:history="1">
              <w:r w:rsidRPr="00324A75">
                <w:rPr>
                  <w:rStyle w:val="Hyperlink"/>
                  <w:rFonts w:ascii="Times New Roman" w:hAnsi="Times New Roman" w:cs="Times New Roman"/>
                  <w:sz w:val="24"/>
                  <w:szCs w:val="24"/>
                  <w:lang w:val="en-US"/>
                </w:rPr>
                <w:t>college.nitinsingh@gmail.com</w:t>
              </w:r>
            </w:hyperlink>
          </w:p>
          <w:p w14:paraId="6BC50612" w14:textId="4BE5A712" w:rsidR="00DD7903" w:rsidRPr="00324A75" w:rsidRDefault="00DD790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3" w:history="1">
              <w:r w:rsidRPr="00324A75">
                <w:rPr>
                  <w:rStyle w:val="Hyperlink"/>
                  <w:rFonts w:ascii="Times New Roman" w:hAnsi="Times New Roman" w:cs="Times New Roman"/>
                  <w:sz w:val="24"/>
                  <w:szCs w:val="24"/>
                  <w:lang w:val="en-US"/>
                </w:rPr>
                <w:t>college.nitinsingh@gmail.com</w:t>
              </w:r>
            </w:hyperlink>
          </w:p>
          <w:p w14:paraId="5BFD020B" w14:textId="276A8336" w:rsidR="001E38A3" w:rsidRPr="00324A75" w:rsidRDefault="00DD790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w:t>
            </w:r>
            <w:r w:rsidR="00F76827"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Nitin@123</w:t>
            </w:r>
          </w:p>
          <w:p w14:paraId="22EBC1E9" w14:textId="3C386AC9" w:rsidR="00DD7903" w:rsidRPr="00324A75" w:rsidRDefault="0058040A"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w:t>
            </w:r>
            <w:r w:rsidR="00F76827" w:rsidRPr="00324A75">
              <w:rPr>
                <w:rFonts w:ascii="Times New Roman" w:hAnsi="Times New Roman" w:cs="Times New Roman"/>
                <w:sz w:val="24"/>
                <w:szCs w:val="24"/>
                <w:lang w:val="en-US"/>
              </w:rPr>
              <w:t xml:space="preserve"> Nitin@123</w:t>
            </w:r>
          </w:p>
        </w:tc>
        <w:tc>
          <w:tcPr>
            <w:tcW w:w="1299" w:type="dxa"/>
          </w:tcPr>
          <w:p w14:paraId="497AD3D9" w14:textId="5A397447" w:rsidR="001E38A3" w:rsidRPr="00324A75" w:rsidRDefault="008C415A"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r w:rsidR="001E38A3" w:rsidRPr="00324A75">
              <w:rPr>
                <w:rFonts w:ascii="Times New Roman" w:hAnsi="Times New Roman" w:cs="Times New Roman"/>
                <w:sz w:val="24"/>
                <w:szCs w:val="24"/>
                <w:lang w:val="en-US"/>
              </w:rPr>
              <w:t xml:space="preserve"> successful</w:t>
            </w:r>
          </w:p>
        </w:tc>
        <w:tc>
          <w:tcPr>
            <w:tcW w:w="1090" w:type="dxa"/>
          </w:tcPr>
          <w:p w14:paraId="081DFB42"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13CDB23"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3131E61C" w14:textId="77777777" w:rsidTr="00477305">
        <w:tc>
          <w:tcPr>
            <w:tcW w:w="647" w:type="dxa"/>
          </w:tcPr>
          <w:p w14:paraId="65862BC6"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7</w:t>
            </w:r>
          </w:p>
        </w:tc>
        <w:tc>
          <w:tcPr>
            <w:tcW w:w="4822" w:type="dxa"/>
          </w:tcPr>
          <w:p w14:paraId="3B9B6E53" w14:textId="77777777" w:rsidR="001E38A3" w:rsidRPr="00324A75" w:rsidRDefault="009C57AB"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3BFA366D" w14:textId="77777777" w:rsidR="009C57AB" w:rsidRPr="00324A75" w:rsidRDefault="009C57AB"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Faculty</w:t>
            </w:r>
          </w:p>
          <w:p w14:paraId="266C6D5B" w14:textId="5A06FEB5" w:rsidR="009C57AB" w:rsidRPr="00324A75" w:rsidRDefault="009C57AB"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w:t>
            </w:r>
            <w:r w:rsidR="00F857F6" w:rsidRPr="00324A75">
              <w:rPr>
                <w:rFonts w:ascii="Times New Roman" w:hAnsi="Times New Roman" w:cs="Times New Roman"/>
                <w:sz w:val="24"/>
                <w:szCs w:val="24"/>
                <w:lang w:val="en-US"/>
              </w:rPr>
              <w:t xml:space="preserve"> </w:t>
            </w:r>
            <w:r w:rsidR="0048114C" w:rsidRPr="00324A75">
              <w:rPr>
                <w:rFonts w:ascii="Times New Roman" w:hAnsi="Times New Roman" w:cs="Times New Roman"/>
                <w:sz w:val="24"/>
                <w:szCs w:val="24"/>
                <w:lang w:val="en-US"/>
              </w:rPr>
              <w:t>faculty@gmail.com</w:t>
            </w:r>
          </w:p>
        </w:tc>
        <w:tc>
          <w:tcPr>
            <w:tcW w:w="1299" w:type="dxa"/>
          </w:tcPr>
          <w:p w14:paraId="28AC0EDB" w14:textId="0BBA7539" w:rsidR="001E38A3" w:rsidRPr="00324A75" w:rsidRDefault="00F857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Enter a valid mail</w:t>
            </w:r>
          </w:p>
        </w:tc>
        <w:tc>
          <w:tcPr>
            <w:tcW w:w="1090" w:type="dxa"/>
          </w:tcPr>
          <w:p w14:paraId="6BC2B661" w14:textId="77777777" w:rsidR="001E38A3" w:rsidRPr="00324A75" w:rsidRDefault="001E38A3" w:rsidP="007A37D8">
            <w:pPr>
              <w:jc w:val="both"/>
              <w:rPr>
                <w:rFonts w:ascii="Times New Roman" w:hAnsi="Times New Roman" w:cs="Times New Roman"/>
                <w:sz w:val="24"/>
                <w:szCs w:val="24"/>
                <w:lang w:val="en-US"/>
              </w:rPr>
            </w:pPr>
          </w:p>
        </w:tc>
        <w:tc>
          <w:tcPr>
            <w:tcW w:w="1158" w:type="dxa"/>
          </w:tcPr>
          <w:p w14:paraId="27DBAABD" w14:textId="77777777" w:rsidR="001E38A3" w:rsidRPr="00324A75" w:rsidRDefault="001E38A3" w:rsidP="007A37D8">
            <w:pPr>
              <w:jc w:val="both"/>
              <w:rPr>
                <w:rFonts w:ascii="Times New Roman" w:hAnsi="Times New Roman" w:cs="Times New Roman"/>
                <w:sz w:val="24"/>
                <w:szCs w:val="24"/>
                <w:lang w:val="en-US"/>
              </w:rPr>
            </w:pPr>
          </w:p>
        </w:tc>
      </w:tr>
      <w:tr w:rsidR="0080709E" w:rsidRPr="00324A75" w14:paraId="6BE1EBFD" w14:textId="77777777" w:rsidTr="00477305">
        <w:tc>
          <w:tcPr>
            <w:tcW w:w="647" w:type="dxa"/>
          </w:tcPr>
          <w:p w14:paraId="625584A8"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8</w:t>
            </w:r>
          </w:p>
        </w:tc>
        <w:tc>
          <w:tcPr>
            <w:tcW w:w="4822" w:type="dxa"/>
          </w:tcPr>
          <w:p w14:paraId="30098DE3" w14:textId="77777777" w:rsidR="00F857F6" w:rsidRPr="00324A75" w:rsidRDefault="00F857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79951906" w14:textId="77777777" w:rsidR="00F857F6" w:rsidRPr="00324A75" w:rsidRDefault="00F857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Faculty</w:t>
            </w:r>
          </w:p>
          <w:p w14:paraId="487D17AB" w14:textId="3A71A38B" w:rsidR="001E38A3" w:rsidRPr="00324A75" w:rsidRDefault="00F857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4" w:history="1">
              <w:r w:rsidR="004023C7" w:rsidRPr="00324A75">
                <w:rPr>
                  <w:rStyle w:val="Hyperlink"/>
                  <w:rFonts w:ascii="Times New Roman" w:hAnsi="Times New Roman" w:cs="Times New Roman"/>
                  <w:sz w:val="24"/>
                  <w:szCs w:val="24"/>
                  <w:lang w:val="en-US"/>
                </w:rPr>
                <w:t>faculty@vazecollege.net</w:t>
              </w:r>
            </w:hyperlink>
          </w:p>
          <w:p w14:paraId="581F2AA1" w14:textId="77777777" w:rsidR="004023C7" w:rsidRPr="00324A75" w:rsidRDefault="004023C7"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w:t>
            </w:r>
            <w:r w:rsidR="006E00F2" w:rsidRPr="00324A75">
              <w:rPr>
                <w:rFonts w:ascii="Times New Roman" w:hAnsi="Times New Roman" w:cs="Times New Roman"/>
                <w:sz w:val="24"/>
                <w:szCs w:val="24"/>
                <w:lang w:val="en-US"/>
              </w:rPr>
              <w:t>Faculty@123</w:t>
            </w:r>
          </w:p>
          <w:p w14:paraId="1AEA2152" w14:textId="7DB29AD3" w:rsidR="006E00F2" w:rsidRPr="00324A75" w:rsidRDefault="006E00F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Nitin@123</w:t>
            </w:r>
          </w:p>
        </w:tc>
        <w:tc>
          <w:tcPr>
            <w:tcW w:w="1299" w:type="dxa"/>
          </w:tcPr>
          <w:p w14:paraId="230D006A" w14:textId="49D00A79"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w:t>
            </w:r>
            <w:r w:rsidR="006E00F2" w:rsidRPr="00324A75">
              <w:rPr>
                <w:rFonts w:ascii="Times New Roman" w:hAnsi="Times New Roman" w:cs="Times New Roman"/>
                <w:sz w:val="24"/>
                <w:szCs w:val="24"/>
                <w:lang w:val="en-US"/>
              </w:rPr>
              <w:t xml:space="preserve"> </w:t>
            </w:r>
            <w:r w:rsidR="00CE6EDE" w:rsidRPr="00324A75">
              <w:rPr>
                <w:rFonts w:ascii="Times New Roman" w:hAnsi="Times New Roman" w:cs="Times New Roman"/>
                <w:sz w:val="24"/>
                <w:szCs w:val="24"/>
                <w:lang w:val="en-US"/>
              </w:rPr>
              <w:t>do not match</w:t>
            </w:r>
          </w:p>
        </w:tc>
        <w:tc>
          <w:tcPr>
            <w:tcW w:w="1090" w:type="dxa"/>
          </w:tcPr>
          <w:p w14:paraId="44D5A0C6"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285A398"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B849E76" w14:textId="77777777" w:rsidTr="00477305">
        <w:tc>
          <w:tcPr>
            <w:tcW w:w="647" w:type="dxa"/>
          </w:tcPr>
          <w:p w14:paraId="552726B8"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9 </w:t>
            </w:r>
          </w:p>
        </w:tc>
        <w:tc>
          <w:tcPr>
            <w:tcW w:w="4822" w:type="dxa"/>
          </w:tcPr>
          <w:p w14:paraId="22617B0E" w14:textId="77777777" w:rsidR="00CE6EDE" w:rsidRPr="00324A75" w:rsidRDefault="00CE6ED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p>
          <w:p w14:paraId="10BA9DF5" w14:textId="77777777" w:rsidR="00CE6EDE" w:rsidRPr="00324A75" w:rsidRDefault="00CE6ED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 am a: Faculty</w:t>
            </w:r>
          </w:p>
          <w:p w14:paraId="624A799F" w14:textId="3ED22EF7" w:rsidR="00CE6EDE" w:rsidRPr="00324A75" w:rsidRDefault="00CE6ED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5" w:history="1">
              <w:r w:rsidRPr="00324A75">
                <w:rPr>
                  <w:rStyle w:val="Hyperlink"/>
                  <w:rFonts w:ascii="Times New Roman" w:hAnsi="Times New Roman" w:cs="Times New Roman"/>
                  <w:sz w:val="24"/>
                  <w:szCs w:val="24"/>
                  <w:lang w:val="en-US"/>
                </w:rPr>
                <w:t>faculty@vazecollege.net</w:t>
              </w:r>
            </w:hyperlink>
          </w:p>
          <w:p w14:paraId="5E28BCC0" w14:textId="77777777" w:rsidR="00CE6EDE" w:rsidRPr="00324A75" w:rsidRDefault="00CE6ED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Faculty@123</w:t>
            </w:r>
          </w:p>
          <w:p w14:paraId="7BB81F58" w14:textId="63346BFF" w:rsidR="001E38A3" w:rsidRPr="00324A75" w:rsidRDefault="00CE6EDE" w:rsidP="007A37D8">
            <w:pPr>
              <w:jc w:val="both"/>
              <w:rPr>
                <w:rFonts w:ascii="Times New Roman" w:hAnsi="Times New Roman" w:cs="Times New Roman"/>
                <w:sz w:val="24"/>
                <w:szCs w:val="24"/>
                <w:lang w:val="en-US"/>
              </w:rPr>
            </w:pPr>
            <w:proofErr w:type="gramStart"/>
            <w:r w:rsidRPr="00324A75">
              <w:rPr>
                <w:rFonts w:ascii="Times New Roman" w:hAnsi="Times New Roman" w:cs="Times New Roman"/>
                <w:sz w:val="24"/>
                <w:szCs w:val="24"/>
                <w:lang w:val="en-US"/>
              </w:rPr>
              <w:t>ConfirmPassword:</w:t>
            </w:r>
            <w:r w:rsidR="002460DA" w:rsidRPr="00324A75">
              <w:rPr>
                <w:rFonts w:ascii="Times New Roman" w:hAnsi="Times New Roman" w:cs="Times New Roman"/>
                <w:sz w:val="24"/>
                <w:szCs w:val="24"/>
                <w:lang w:val="en-US"/>
              </w:rPr>
              <w:t>Faculty</w:t>
            </w:r>
            <w:proofErr w:type="gramEnd"/>
            <w:r w:rsidRPr="00324A75">
              <w:rPr>
                <w:rFonts w:ascii="Times New Roman" w:hAnsi="Times New Roman" w:cs="Times New Roman"/>
                <w:sz w:val="24"/>
                <w:szCs w:val="24"/>
                <w:lang w:val="en-US"/>
              </w:rPr>
              <w:t>@123</w:t>
            </w:r>
          </w:p>
        </w:tc>
        <w:tc>
          <w:tcPr>
            <w:tcW w:w="1299" w:type="dxa"/>
          </w:tcPr>
          <w:p w14:paraId="6197709F" w14:textId="475A96C1" w:rsidR="001E38A3" w:rsidRPr="00324A75" w:rsidRDefault="00FE2A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registration</w:t>
            </w:r>
            <w:r w:rsidR="001E38A3" w:rsidRPr="00324A75">
              <w:rPr>
                <w:rFonts w:ascii="Times New Roman" w:hAnsi="Times New Roman" w:cs="Times New Roman"/>
                <w:sz w:val="24"/>
                <w:szCs w:val="24"/>
                <w:lang w:val="en-US"/>
              </w:rPr>
              <w:t xml:space="preserve"> </w:t>
            </w:r>
            <w:proofErr w:type="spellStart"/>
            <w:r w:rsidR="001E38A3" w:rsidRPr="00324A75">
              <w:rPr>
                <w:rFonts w:ascii="Times New Roman" w:hAnsi="Times New Roman" w:cs="Times New Roman"/>
                <w:sz w:val="24"/>
                <w:szCs w:val="24"/>
                <w:lang w:val="en-US"/>
              </w:rPr>
              <w:t>successfull</w:t>
            </w:r>
            <w:proofErr w:type="spellEnd"/>
          </w:p>
        </w:tc>
        <w:tc>
          <w:tcPr>
            <w:tcW w:w="1090" w:type="dxa"/>
          </w:tcPr>
          <w:p w14:paraId="09C87522"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6A424602"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09FC1642" w14:textId="77777777" w:rsidTr="00477305">
        <w:tc>
          <w:tcPr>
            <w:tcW w:w="647" w:type="dxa"/>
          </w:tcPr>
          <w:p w14:paraId="79BFBF46"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10</w:t>
            </w:r>
          </w:p>
        </w:tc>
        <w:tc>
          <w:tcPr>
            <w:tcW w:w="4822" w:type="dxa"/>
          </w:tcPr>
          <w:p w14:paraId="17820B94" w14:textId="56B5B16B" w:rsidR="001E38A3" w:rsidRPr="00324A75" w:rsidRDefault="003D347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537B4B8B" w14:textId="1B76D3B4" w:rsidR="001E38A3" w:rsidRPr="00324A75" w:rsidRDefault="008F433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nitinsingh</w:t>
            </w:r>
            <w:r w:rsidR="00C51854" w:rsidRPr="00324A75">
              <w:rPr>
                <w:rFonts w:ascii="Times New Roman" w:hAnsi="Times New Roman" w:cs="Times New Roman"/>
                <w:sz w:val="24"/>
                <w:szCs w:val="24"/>
                <w:lang w:val="en-US"/>
              </w:rPr>
              <w:t>gmail.com</w:t>
            </w:r>
          </w:p>
        </w:tc>
        <w:tc>
          <w:tcPr>
            <w:tcW w:w="1299" w:type="dxa"/>
          </w:tcPr>
          <w:p w14:paraId="3C0DFD5F" w14:textId="3D3B5294" w:rsidR="001E38A3" w:rsidRPr="00324A75" w:rsidRDefault="00C51854"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Enter a valid mail</w:t>
            </w:r>
          </w:p>
        </w:tc>
        <w:tc>
          <w:tcPr>
            <w:tcW w:w="1090" w:type="dxa"/>
          </w:tcPr>
          <w:p w14:paraId="7FBE093D"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875604C"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0709E" w:rsidRPr="00324A75" w14:paraId="36A17BB9" w14:textId="77777777" w:rsidTr="00477305">
        <w:tc>
          <w:tcPr>
            <w:tcW w:w="647" w:type="dxa"/>
          </w:tcPr>
          <w:p w14:paraId="26EEA2DE"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11 </w:t>
            </w:r>
          </w:p>
        </w:tc>
        <w:tc>
          <w:tcPr>
            <w:tcW w:w="4822" w:type="dxa"/>
          </w:tcPr>
          <w:p w14:paraId="34385FD3" w14:textId="77777777" w:rsidR="001E38A3" w:rsidRPr="00324A75" w:rsidRDefault="008C1C98"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3A956D2B" w14:textId="7A3A7946" w:rsidR="008A56E2" w:rsidRPr="00324A75" w:rsidRDefault="008A56E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w:t>
            </w:r>
            <w:r w:rsidR="0080709E" w:rsidRPr="00324A75">
              <w:rPr>
                <w:rFonts w:ascii="Times New Roman" w:hAnsi="Times New Roman" w:cs="Times New Roman"/>
                <w:sz w:val="24"/>
                <w:szCs w:val="24"/>
                <w:lang w:val="en-US"/>
              </w:rPr>
              <w:t xml:space="preserve"> </w:t>
            </w:r>
            <w:hyperlink r:id="rId116" w:history="1">
              <w:r w:rsidR="0080709E" w:rsidRPr="00324A75">
                <w:rPr>
                  <w:rStyle w:val="Hyperlink"/>
                  <w:rFonts w:ascii="Times New Roman" w:hAnsi="Times New Roman" w:cs="Times New Roman"/>
                  <w:sz w:val="24"/>
                  <w:szCs w:val="24"/>
                  <w:lang w:val="en-US"/>
                </w:rPr>
                <w:t>college.nitinsingh@gmail.com</w:t>
              </w:r>
            </w:hyperlink>
          </w:p>
          <w:p w14:paraId="78E3755B" w14:textId="17DE7A64" w:rsidR="0080709E" w:rsidRPr="00324A75" w:rsidRDefault="0080709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w:t>
            </w:r>
            <w:proofErr w:type="spellStart"/>
            <w:r w:rsidRPr="00324A75">
              <w:rPr>
                <w:rFonts w:ascii="Times New Roman" w:hAnsi="Times New Roman" w:cs="Times New Roman"/>
                <w:sz w:val="24"/>
                <w:szCs w:val="24"/>
                <w:lang w:val="en-US"/>
              </w:rPr>
              <w:t>Abc</w:t>
            </w:r>
            <w:proofErr w:type="spellEnd"/>
          </w:p>
        </w:tc>
        <w:tc>
          <w:tcPr>
            <w:tcW w:w="1299" w:type="dxa"/>
          </w:tcPr>
          <w:p w14:paraId="491A278F" w14:textId="659D0899" w:rsidR="001E38A3" w:rsidRPr="00324A75" w:rsidRDefault="002E7058"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Password must be greater </w:t>
            </w:r>
            <w:r w:rsidR="00DA2022" w:rsidRPr="00324A75">
              <w:rPr>
                <w:rFonts w:ascii="Times New Roman" w:hAnsi="Times New Roman" w:cs="Times New Roman"/>
                <w:sz w:val="24"/>
                <w:szCs w:val="24"/>
                <w:lang w:val="en-US"/>
              </w:rPr>
              <w:t xml:space="preserve">than 8 </w:t>
            </w:r>
            <w:proofErr w:type="gramStart"/>
            <w:r w:rsidR="00DA2022" w:rsidRPr="00324A75">
              <w:rPr>
                <w:rFonts w:ascii="Times New Roman" w:hAnsi="Times New Roman" w:cs="Times New Roman"/>
                <w:sz w:val="24"/>
                <w:szCs w:val="24"/>
                <w:lang w:val="en-US"/>
              </w:rPr>
              <w:t>character</w:t>
            </w:r>
            <w:proofErr w:type="gramEnd"/>
          </w:p>
        </w:tc>
        <w:tc>
          <w:tcPr>
            <w:tcW w:w="1090" w:type="dxa"/>
          </w:tcPr>
          <w:p w14:paraId="0B6C6A66"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93A8F8A" w14:textId="77777777" w:rsidR="001E38A3" w:rsidRPr="00324A75" w:rsidRDefault="001E38A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A2022" w:rsidRPr="00324A75" w14:paraId="2CF36FE8" w14:textId="77777777" w:rsidTr="00477305">
        <w:tc>
          <w:tcPr>
            <w:tcW w:w="647" w:type="dxa"/>
          </w:tcPr>
          <w:p w14:paraId="6C1432D5"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12</w:t>
            </w:r>
          </w:p>
        </w:tc>
        <w:tc>
          <w:tcPr>
            <w:tcW w:w="4822" w:type="dxa"/>
          </w:tcPr>
          <w:p w14:paraId="6DB6322E"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01B0112A" w14:textId="2060858F"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7" w:history="1">
              <w:r w:rsidRPr="00324A75">
                <w:rPr>
                  <w:rStyle w:val="Hyperlink"/>
                  <w:rFonts w:ascii="Times New Roman" w:hAnsi="Times New Roman" w:cs="Times New Roman"/>
                  <w:sz w:val="24"/>
                  <w:szCs w:val="24"/>
                  <w:lang w:val="en-US"/>
                </w:rPr>
                <w:t>college.nitinsingh@gmail.com</w:t>
              </w:r>
            </w:hyperlink>
          </w:p>
          <w:p w14:paraId="288F2C8C" w14:textId="08694A35"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No</w:t>
            </w:r>
            <w:r w:rsidR="00192BD4" w:rsidRPr="00324A75">
              <w:rPr>
                <w:rFonts w:ascii="Times New Roman" w:hAnsi="Times New Roman" w:cs="Times New Roman"/>
                <w:sz w:val="24"/>
                <w:szCs w:val="24"/>
                <w:lang w:val="en-US"/>
              </w:rPr>
              <w:t>taUser123</w:t>
            </w:r>
          </w:p>
        </w:tc>
        <w:tc>
          <w:tcPr>
            <w:tcW w:w="1299" w:type="dxa"/>
          </w:tcPr>
          <w:p w14:paraId="17ACB07B" w14:textId="0CBB14CE" w:rsidR="00DA2022" w:rsidRPr="00324A75" w:rsidRDefault="002802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Incorrect email or password</w:t>
            </w:r>
          </w:p>
        </w:tc>
        <w:tc>
          <w:tcPr>
            <w:tcW w:w="1090" w:type="dxa"/>
          </w:tcPr>
          <w:p w14:paraId="56FB2C4F"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7CDFB36E"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A2022" w:rsidRPr="00324A75" w14:paraId="7A581961" w14:textId="77777777" w:rsidTr="00477305">
        <w:tc>
          <w:tcPr>
            <w:tcW w:w="647" w:type="dxa"/>
          </w:tcPr>
          <w:p w14:paraId="1218F552"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13</w:t>
            </w:r>
          </w:p>
        </w:tc>
        <w:tc>
          <w:tcPr>
            <w:tcW w:w="4822" w:type="dxa"/>
          </w:tcPr>
          <w:p w14:paraId="640F5C4B" w14:textId="77777777" w:rsidR="00280251" w:rsidRPr="00324A75" w:rsidRDefault="002802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Login</w:t>
            </w:r>
          </w:p>
          <w:p w14:paraId="3C549AFD" w14:textId="31F091E5" w:rsidR="00280251" w:rsidRPr="00324A75" w:rsidRDefault="002802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8" w:history="1">
              <w:r w:rsidRPr="00324A75">
                <w:rPr>
                  <w:rStyle w:val="Hyperlink"/>
                  <w:rFonts w:ascii="Times New Roman" w:hAnsi="Times New Roman" w:cs="Times New Roman"/>
                  <w:sz w:val="24"/>
                  <w:szCs w:val="24"/>
                  <w:lang w:val="en-US"/>
                </w:rPr>
                <w:t>college.nitinsingh@gmail.com</w:t>
              </w:r>
            </w:hyperlink>
          </w:p>
          <w:p w14:paraId="1648B490" w14:textId="377A6BBC" w:rsidR="00DA2022" w:rsidRPr="00324A75" w:rsidRDefault="002802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N</w:t>
            </w:r>
            <w:r w:rsidR="00D867A6" w:rsidRPr="00324A75">
              <w:rPr>
                <w:rFonts w:ascii="Times New Roman" w:hAnsi="Times New Roman" w:cs="Times New Roman"/>
                <w:sz w:val="24"/>
                <w:szCs w:val="24"/>
                <w:lang w:val="en-US"/>
              </w:rPr>
              <w:t>itin@123</w:t>
            </w:r>
          </w:p>
        </w:tc>
        <w:tc>
          <w:tcPr>
            <w:tcW w:w="1299" w:type="dxa"/>
          </w:tcPr>
          <w:p w14:paraId="7E43BEAB" w14:textId="01C5CA5E" w:rsidR="00DA2022" w:rsidRPr="00324A75" w:rsidRDefault="00D867A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Login </w:t>
            </w:r>
            <w:proofErr w:type="spellStart"/>
            <w:r w:rsidRPr="00324A75">
              <w:rPr>
                <w:rFonts w:ascii="Times New Roman" w:hAnsi="Times New Roman" w:cs="Times New Roman"/>
                <w:sz w:val="24"/>
                <w:szCs w:val="24"/>
                <w:lang w:val="en-US"/>
              </w:rPr>
              <w:t>successfull</w:t>
            </w:r>
            <w:proofErr w:type="spellEnd"/>
          </w:p>
        </w:tc>
        <w:tc>
          <w:tcPr>
            <w:tcW w:w="1090" w:type="dxa"/>
          </w:tcPr>
          <w:p w14:paraId="07F69578"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9D0CD13"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A2022" w:rsidRPr="00324A75" w14:paraId="25A16A9B" w14:textId="77777777" w:rsidTr="00477305">
        <w:tc>
          <w:tcPr>
            <w:tcW w:w="647" w:type="dxa"/>
          </w:tcPr>
          <w:p w14:paraId="20D2A962"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14</w:t>
            </w:r>
          </w:p>
        </w:tc>
        <w:tc>
          <w:tcPr>
            <w:tcW w:w="4822" w:type="dxa"/>
          </w:tcPr>
          <w:p w14:paraId="5EDAAFC3" w14:textId="77777777" w:rsidR="00DA2022" w:rsidRPr="00324A75" w:rsidRDefault="00EA31D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3901C34D" w14:textId="616F8CE3" w:rsidR="00EA31DD"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college.nitinsingh.com</w:t>
            </w:r>
          </w:p>
        </w:tc>
        <w:tc>
          <w:tcPr>
            <w:tcW w:w="1299" w:type="dxa"/>
          </w:tcPr>
          <w:p w14:paraId="13AE4408" w14:textId="5C2B37CD" w:rsidR="00DA2022"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Invalid email</w:t>
            </w:r>
          </w:p>
        </w:tc>
        <w:tc>
          <w:tcPr>
            <w:tcW w:w="1090" w:type="dxa"/>
          </w:tcPr>
          <w:p w14:paraId="1F749F54"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8112ABD" w14:textId="77777777" w:rsidR="00DA2022" w:rsidRPr="00324A75" w:rsidRDefault="00DA202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2F2F79" w:rsidRPr="00324A75" w14:paraId="456E9570" w14:textId="77777777" w:rsidTr="00477305">
        <w:tc>
          <w:tcPr>
            <w:tcW w:w="647" w:type="dxa"/>
          </w:tcPr>
          <w:p w14:paraId="3C837CE6"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15 </w:t>
            </w:r>
          </w:p>
        </w:tc>
        <w:tc>
          <w:tcPr>
            <w:tcW w:w="4822" w:type="dxa"/>
          </w:tcPr>
          <w:p w14:paraId="22DB2296"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03E94604" w14:textId="042D39A9"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college.nitin@gmail.com</w:t>
            </w:r>
          </w:p>
        </w:tc>
        <w:tc>
          <w:tcPr>
            <w:tcW w:w="1299" w:type="dxa"/>
          </w:tcPr>
          <w:p w14:paraId="272FAA5F" w14:textId="2BBFC0ED" w:rsidR="002F2F79" w:rsidRPr="00324A75" w:rsidRDefault="00D4324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User doesn’t exist </w:t>
            </w:r>
          </w:p>
        </w:tc>
        <w:tc>
          <w:tcPr>
            <w:tcW w:w="1090" w:type="dxa"/>
          </w:tcPr>
          <w:p w14:paraId="6AA7CAB6"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2189DE8"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2F2F79" w:rsidRPr="00324A75" w14:paraId="5AC72EA2" w14:textId="77777777" w:rsidTr="00477305">
        <w:tc>
          <w:tcPr>
            <w:tcW w:w="647" w:type="dxa"/>
          </w:tcPr>
          <w:p w14:paraId="3E67C074"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16 </w:t>
            </w:r>
          </w:p>
        </w:tc>
        <w:tc>
          <w:tcPr>
            <w:tcW w:w="4822" w:type="dxa"/>
          </w:tcPr>
          <w:p w14:paraId="47CA4B49" w14:textId="77777777" w:rsidR="00367F71" w:rsidRPr="00324A75" w:rsidRDefault="00367F7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401ACED" w14:textId="78145CE8" w:rsidR="002F2F79" w:rsidRPr="00324A75" w:rsidRDefault="00367F7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college.nitinsingh@gmail.com</w:t>
            </w:r>
          </w:p>
        </w:tc>
        <w:tc>
          <w:tcPr>
            <w:tcW w:w="1299" w:type="dxa"/>
          </w:tcPr>
          <w:p w14:paraId="1F53C2C9" w14:textId="7D9D7FC1" w:rsidR="002F2F79" w:rsidRPr="00324A75" w:rsidRDefault="008431F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Your OTP sent to the email</w:t>
            </w:r>
          </w:p>
        </w:tc>
        <w:tc>
          <w:tcPr>
            <w:tcW w:w="1090" w:type="dxa"/>
          </w:tcPr>
          <w:p w14:paraId="6B6465D2"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5A30A1A" w14:textId="77777777" w:rsidR="002F2F79" w:rsidRPr="00324A75" w:rsidRDefault="002F2F7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8431FF" w:rsidRPr="00324A75" w14:paraId="420A5290" w14:textId="77777777" w:rsidTr="00477305">
        <w:tc>
          <w:tcPr>
            <w:tcW w:w="647" w:type="dxa"/>
          </w:tcPr>
          <w:p w14:paraId="72C1364D" w14:textId="366B05EC" w:rsidR="008431FF" w:rsidRPr="00324A75" w:rsidRDefault="008431F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17</w:t>
            </w:r>
          </w:p>
        </w:tc>
        <w:tc>
          <w:tcPr>
            <w:tcW w:w="4822" w:type="dxa"/>
          </w:tcPr>
          <w:p w14:paraId="3959E65B" w14:textId="77777777" w:rsidR="008431FF" w:rsidRPr="00324A75" w:rsidRDefault="0078033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794D1D75" w14:textId="705A7F42" w:rsidR="00780331" w:rsidRPr="00324A75" w:rsidRDefault="0078033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w:t>
            </w:r>
            <w:r w:rsidR="000A2365" w:rsidRPr="00324A75">
              <w:rPr>
                <w:rFonts w:ascii="Times New Roman" w:hAnsi="Times New Roman" w:cs="Times New Roman"/>
                <w:sz w:val="24"/>
                <w:szCs w:val="24"/>
                <w:lang w:val="en-US"/>
              </w:rPr>
              <w:t>: 12345</w:t>
            </w:r>
          </w:p>
        </w:tc>
        <w:tc>
          <w:tcPr>
            <w:tcW w:w="1299" w:type="dxa"/>
          </w:tcPr>
          <w:p w14:paraId="1E700A84" w14:textId="345BB768" w:rsidR="008431FF" w:rsidRPr="00324A75" w:rsidRDefault="003E251A"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Please fill </w:t>
            </w:r>
            <w:r w:rsidR="007110B9" w:rsidRPr="00324A75">
              <w:rPr>
                <w:rFonts w:ascii="Times New Roman" w:hAnsi="Times New Roman" w:cs="Times New Roman"/>
                <w:sz w:val="24"/>
                <w:szCs w:val="24"/>
                <w:lang w:val="en-US"/>
              </w:rPr>
              <w:t>all in</w:t>
            </w:r>
            <w:r w:rsidR="009346A7" w:rsidRPr="00324A75">
              <w:rPr>
                <w:rFonts w:ascii="Times New Roman" w:hAnsi="Times New Roman" w:cs="Times New Roman"/>
                <w:sz w:val="24"/>
                <w:szCs w:val="24"/>
                <w:lang w:val="en-US"/>
              </w:rPr>
              <w:t>put</w:t>
            </w:r>
          </w:p>
        </w:tc>
        <w:tc>
          <w:tcPr>
            <w:tcW w:w="1090" w:type="dxa"/>
          </w:tcPr>
          <w:p w14:paraId="4B502AEA" w14:textId="3D97EC45" w:rsidR="008431FF" w:rsidRPr="00324A75" w:rsidRDefault="009346A7"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D8B3F5A" w14:textId="084FE498" w:rsidR="008431FF" w:rsidRPr="00324A75" w:rsidRDefault="009346A7"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9346A7" w:rsidRPr="00324A75" w14:paraId="2BA8D88B" w14:textId="77777777" w:rsidTr="00477305">
        <w:tc>
          <w:tcPr>
            <w:tcW w:w="647" w:type="dxa"/>
          </w:tcPr>
          <w:p w14:paraId="093EFA2B" w14:textId="28E233C7" w:rsidR="009346A7" w:rsidRPr="00324A75" w:rsidRDefault="00B743E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18</w:t>
            </w:r>
          </w:p>
        </w:tc>
        <w:tc>
          <w:tcPr>
            <w:tcW w:w="4822" w:type="dxa"/>
          </w:tcPr>
          <w:p w14:paraId="4046F8AF" w14:textId="77777777" w:rsidR="00B743E2" w:rsidRPr="00324A75" w:rsidRDefault="00B743E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500FFFB7" w14:textId="4EDC6A9F" w:rsidR="009346A7" w:rsidRPr="00324A75" w:rsidRDefault="00B743E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12345</w:t>
            </w:r>
            <w:r w:rsidR="00250D0D" w:rsidRPr="00324A75">
              <w:rPr>
                <w:rFonts w:ascii="Times New Roman" w:hAnsi="Times New Roman" w:cs="Times New Roman"/>
                <w:sz w:val="24"/>
                <w:szCs w:val="24"/>
                <w:lang w:val="en-US"/>
              </w:rPr>
              <w:t>6</w:t>
            </w:r>
          </w:p>
        </w:tc>
        <w:tc>
          <w:tcPr>
            <w:tcW w:w="1299" w:type="dxa"/>
          </w:tcPr>
          <w:p w14:paraId="10D1DCE2" w14:textId="72141042" w:rsidR="009346A7" w:rsidRPr="00324A75" w:rsidRDefault="00250D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Invalid OTP</w:t>
            </w:r>
          </w:p>
        </w:tc>
        <w:tc>
          <w:tcPr>
            <w:tcW w:w="1090" w:type="dxa"/>
          </w:tcPr>
          <w:p w14:paraId="5E1395ED" w14:textId="52C980A0" w:rsidR="009346A7" w:rsidRPr="00324A75" w:rsidRDefault="00250D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06B9E68" w14:textId="17585BC2" w:rsidR="009346A7" w:rsidRPr="00324A75" w:rsidRDefault="00250D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250D0D" w:rsidRPr="00324A75" w14:paraId="70C1B855" w14:textId="77777777" w:rsidTr="00477305">
        <w:tc>
          <w:tcPr>
            <w:tcW w:w="647" w:type="dxa"/>
          </w:tcPr>
          <w:p w14:paraId="522CC993" w14:textId="250FD970" w:rsidR="00250D0D" w:rsidRPr="00324A75" w:rsidRDefault="00250D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19</w:t>
            </w:r>
          </w:p>
        </w:tc>
        <w:tc>
          <w:tcPr>
            <w:tcW w:w="4822" w:type="dxa"/>
          </w:tcPr>
          <w:p w14:paraId="6FD83BBB" w14:textId="77777777" w:rsidR="00250D0D" w:rsidRPr="00324A75" w:rsidRDefault="00250D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B3DF77A" w14:textId="6455990C" w:rsidR="00250D0D" w:rsidRPr="00324A75" w:rsidRDefault="00250D0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228001</w:t>
            </w:r>
          </w:p>
        </w:tc>
        <w:tc>
          <w:tcPr>
            <w:tcW w:w="1299" w:type="dxa"/>
          </w:tcPr>
          <w:p w14:paraId="334BCC74" w14:textId="7AB331B2" w:rsidR="00250D0D" w:rsidRPr="00324A75" w:rsidRDefault="0058160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After 5 min reset token expired</w:t>
            </w:r>
          </w:p>
        </w:tc>
        <w:tc>
          <w:tcPr>
            <w:tcW w:w="1090" w:type="dxa"/>
          </w:tcPr>
          <w:p w14:paraId="7DEF3C67" w14:textId="22D2AC7D" w:rsidR="00250D0D" w:rsidRPr="00324A75" w:rsidRDefault="00416EC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DED3972" w14:textId="2FF69C30" w:rsidR="00250D0D" w:rsidRPr="00324A75" w:rsidRDefault="00416EC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581601" w:rsidRPr="00324A75" w14:paraId="170E4595" w14:textId="77777777" w:rsidTr="00477305">
        <w:tc>
          <w:tcPr>
            <w:tcW w:w="647" w:type="dxa"/>
          </w:tcPr>
          <w:p w14:paraId="1CDE7B4D" w14:textId="47D9064F" w:rsidR="00581601" w:rsidRPr="00324A75" w:rsidRDefault="0058160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20</w:t>
            </w:r>
          </w:p>
        </w:tc>
        <w:tc>
          <w:tcPr>
            <w:tcW w:w="4822" w:type="dxa"/>
          </w:tcPr>
          <w:p w14:paraId="57039BED" w14:textId="77777777" w:rsidR="00581601" w:rsidRPr="00324A75" w:rsidRDefault="0058160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E2D070D" w14:textId="21687EC2" w:rsidR="00581601" w:rsidRPr="00324A75" w:rsidRDefault="0058160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228023</w:t>
            </w:r>
          </w:p>
        </w:tc>
        <w:tc>
          <w:tcPr>
            <w:tcW w:w="1299" w:type="dxa"/>
          </w:tcPr>
          <w:p w14:paraId="40743B8A" w14:textId="2738D708" w:rsidR="00581601" w:rsidRPr="00324A75" w:rsidRDefault="00416EC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OTP verified</w:t>
            </w:r>
          </w:p>
        </w:tc>
        <w:tc>
          <w:tcPr>
            <w:tcW w:w="1090" w:type="dxa"/>
          </w:tcPr>
          <w:p w14:paraId="461CF15A" w14:textId="4A9E10E4" w:rsidR="00581601" w:rsidRPr="00324A75" w:rsidRDefault="00416EC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5F63E9D4" w14:textId="2CFAE381" w:rsidR="00581601" w:rsidRPr="00324A75" w:rsidRDefault="00416EC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416EC1" w:rsidRPr="00324A75" w14:paraId="7CD167EC" w14:textId="77777777" w:rsidTr="00477305">
        <w:tc>
          <w:tcPr>
            <w:tcW w:w="647" w:type="dxa"/>
          </w:tcPr>
          <w:p w14:paraId="578787F0" w14:textId="1BF9F174" w:rsidR="00416EC1" w:rsidRPr="00324A75" w:rsidRDefault="00416EC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21</w:t>
            </w:r>
          </w:p>
        </w:tc>
        <w:tc>
          <w:tcPr>
            <w:tcW w:w="4822" w:type="dxa"/>
          </w:tcPr>
          <w:p w14:paraId="31495F69" w14:textId="77777777" w:rsidR="00416EC1" w:rsidRPr="00324A75" w:rsidRDefault="00063AF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7ACD446E" w14:textId="77777777" w:rsidR="00063AFE" w:rsidRPr="00324A75" w:rsidRDefault="00063AF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Raghav@911</w:t>
            </w:r>
          </w:p>
          <w:p w14:paraId="0576DA4F" w14:textId="3DFEFFB1" w:rsidR="00063AFE" w:rsidRPr="00324A75" w:rsidRDefault="00063AFE"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w:t>
            </w:r>
            <w:r w:rsidR="00B718CF"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 xml:space="preserve">Password: </w:t>
            </w:r>
            <w:r w:rsidR="0093752D" w:rsidRPr="00324A75">
              <w:rPr>
                <w:rFonts w:ascii="Times New Roman" w:hAnsi="Times New Roman" w:cs="Times New Roman"/>
                <w:sz w:val="24"/>
                <w:szCs w:val="24"/>
                <w:lang w:val="en-US"/>
              </w:rPr>
              <w:t>Dev51@121</w:t>
            </w:r>
          </w:p>
        </w:tc>
        <w:tc>
          <w:tcPr>
            <w:tcW w:w="1299" w:type="dxa"/>
          </w:tcPr>
          <w:p w14:paraId="3BA1AD31" w14:textId="4C9F5241" w:rsidR="00416EC1" w:rsidRPr="00324A75" w:rsidRDefault="00B718C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do not match</w:t>
            </w:r>
          </w:p>
        </w:tc>
        <w:tc>
          <w:tcPr>
            <w:tcW w:w="1090" w:type="dxa"/>
          </w:tcPr>
          <w:p w14:paraId="447DF5E2" w14:textId="663295CB" w:rsidR="00416EC1"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2F4ECB13" w14:textId="3DA9732C" w:rsidR="00416EC1"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B718CF" w:rsidRPr="00324A75" w14:paraId="6CE06436" w14:textId="77777777" w:rsidTr="00477305">
        <w:tc>
          <w:tcPr>
            <w:tcW w:w="647" w:type="dxa"/>
          </w:tcPr>
          <w:p w14:paraId="6C4E08EE" w14:textId="5381BD36" w:rsidR="00B718CF" w:rsidRPr="00324A75" w:rsidRDefault="00B718C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22</w:t>
            </w:r>
          </w:p>
        </w:tc>
        <w:tc>
          <w:tcPr>
            <w:tcW w:w="4822" w:type="dxa"/>
          </w:tcPr>
          <w:p w14:paraId="377176B1" w14:textId="77777777" w:rsidR="00B718CF" w:rsidRPr="00324A75" w:rsidRDefault="00B718C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Forgot Password</w:t>
            </w:r>
          </w:p>
          <w:p w14:paraId="16E3281D" w14:textId="77777777" w:rsidR="00B718CF" w:rsidRPr="00324A75" w:rsidRDefault="00B718C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Raghav@911</w:t>
            </w:r>
          </w:p>
          <w:p w14:paraId="08B9925E" w14:textId="2F358BFE" w:rsidR="00B718CF" w:rsidRPr="00324A75" w:rsidRDefault="00B718CF"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w:t>
            </w:r>
            <w:r w:rsidR="00FC09E9" w:rsidRPr="00324A75">
              <w:rPr>
                <w:rFonts w:ascii="Times New Roman" w:hAnsi="Times New Roman" w:cs="Times New Roman"/>
                <w:sz w:val="24"/>
                <w:szCs w:val="24"/>
                <w:lang w:val="en-US"/>
              </w:rPr>
              <w:t xml:space="preserve"> </w:t>
            </w:r>
            <w:r w:rsidRPr="00324A75">
              <w:rPr>
                <w:rFonts w:ascii="Times New Roman" w:hAnsi="Times New Roman" w:cs="Times New Roman"/>
                <w:sz w:val="24"/>
                <w:szCs w:val="24"/>
                <w:lang w:val="en-US"/>
              </w:rPr>
              <w:t>Password:</w:t>
            </w:r>
            <w:r w:rsidR="00FC09E9" w:rsidRPr="00324A75">
              <w:rPr>
                <w:rFonts w:ascii="Times New Roman" w:hAnsi="Times New Roman" w:cs="Times New Roman"/>
                <w:sz w:val="24"/>
                <w:szCs w:val="24"/>
                <w:lang w:val="en-US"/>
              </w:rPr>
              <w:t xml:space="preserve"> </w:t>
            </w:r>
            <w:r w:rsidR="00E318CE" w:rsidRPr="00324A75">
              <w:rPr>
                <w:rFonts w:ascii="Times New Roman" w:hAnsi="Times New Roman" w:cs="Times New Roman"/>
                <w:sz w:val="24"/>
                <w:szCs w:val="24"/>
                <w:lang w:val="en-US"/>
              </w:rPr>
              <w:t>Raghav@911</w:t>
            </w:r>
          </w:p>
        </w:tc>
        <w:tc>
          <w:tcPr>
            <w:tcW w:w="1299" w:type="dxa"/>
          </w:tcPr>
          <w:p w14:paraId="5230D605" w14:textId="717BFEB4" w:rsidR="00B718CF" w:rsidRPr="00324A75" w:rsidRDefault="00DB65F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changed successfully</w:t>
            </w:r>
          </w:p>
        </w:tc>
        <w:tc>
          <w:tcPr>
            <w:tcW w:w="1090" w:type="dxa"/>
          </w:tcPr>
          <w:p w14:paraId="368F6EA9" w14:textId="28B44470" w:rsidR="00B718CF"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7951200" w14:textId="26B25448" w:rsidR="00B718CF"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EE2529" w:rsidRPr="00324A75" w14:paraId="0467B253" w14:textId="77777777" w:rsidTr="00477305">
        <w:tc>
          <w:tcPr>
            <w:tcW w:w="647" w:type="dxa"/>
          </w:tcPr>
          <w:p w14:paraId="47A4AA8D" w14:textId="7EBDDD22" w:rsidR="00EE2529" w:rsidRPr="00324A75" w:rsidRDefault="00EE252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23</w:t>
            </w:r>
          </w:p>
        </w:tc>
        <w:tc>
          <w:tcPr>
            <w:tcW w:w="4822" w:type="dxa"/>
          </w:tcPr>
          <w:p w14:paraId="39B4FC49" w14:textId="77777777" w:rsidR="00EE2529" w:rsidRPr="00324A75" w:rsidRDefault="00122A20"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54D616CF" w14:textId="77777777" w:rsidR="00122A20" w:rsidRPr="00324A75" w:rsidRDefault="00122A20"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066223E7" w14:textId="79790B82" w:rsidR="00122A20" w:rsidRPr="00324A75" w:rsidRDefault="00122A20"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19" w:history="1">
              <w:r w:rsidR="00563012" w:rsidRPr="00324A75">
                <w:rPr>
                  <w:rStyle w:val="Hyperlink"/>
                  <w:rFonts w:ascii="Times New Roman" w:hAnsi="Times New Roman" w:cs="Times New Roman"/>
                  <w:sz w:val="24"/>
                  <w:szCs w:val="24"/>
                  <w:lang w:val="en-US"/>
                </w:rPr>
                <w:t>college.nitinsingh@gmail.com</w:t>
              </w:r>
            </w:hyperlink>
          </w:p>
          <w:p w14:paraId="132FACBB" w14:textId="246D9FBD" w:rsidR="00563012" w:rsidRPr="00324A75" w:rsidRDefault="0056301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w:t>
            </w:r>
          </w:p>
        </w:tc>
        <w:tc>
          <w:tcPr>
            <w:tcW w:w="1299" w:type="dxa"/>
          </w:tcPr>
          <w:p w14:paraId="27023CAE" w14:textId="2449A0A8" w:rsidR="00EE2529" w:rsidRPr="00324A75" w:rsidRDefault="0056301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select your cou</w:t>
            </w:r>
            <w:r w:rsidR="00B845D1" w:rsidRPr="00324A75">
              <w:rPr>
                <w:rFonts w:ascii="Times New Roman" w:hAnsi="Times New Roman" w:cs="Times New Roman"/>
                <w:sz w:val="24"/>
                <w:szCs w:val="24"/>
                <w:lang w:val="en-US"/>
              </w:rPr>
              <w:t>r</w:t>
            </w:r>
            <w:r w:rsidRPr="00324A75">
              <w:rPr>
                <w:rFonts w:ascii="Times New Roman" w:hAnsi="Times New Roman" w:cs="Times New Roman"/>
                <w:sz w:val="24"/>
                <w:szCs w:val="24"/>
                <w:lang w:val="en-US"/>
              </w:rPr>
              <w:t>se</w:t>
            </w:r>
          </w:p>
        </w:tc>
        <w:tc>
          <w:tcPr>
            <w:tcW w:w="1090" w:type="dxa"/>
          </w:tcPr>
          <w:p w14:paraId="1BDEA246" w14:textId="22580E99" w:rsidR="00EE2529"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70420B6" w14:textId="2734BF27" w:rsidR="00EE2529"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563012" w:rsidRPr="00324A75" w14:paraId="29D4BA18" w14:textId="77777777" w:rsidTr="00477305">
        <w:tc>
          <w:tcPr>
            <w:tcW w:w="647" w:type="dxa"/>
          </w:tcPr>
          <w:p w14:paraId="3CF68A87" w14:textId="52A0AF69" w:rsidR="00563012" w:rsidRPr="00324A75" w:rsidRDefault="00B845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24</w:t>
            </w:r>
          </w:p>
        </w:tc>
        <w:tc>
          <w:tcPr>
            <w:tcW w:w="4822" w:type="dxa"/>
          </w:tcPr>
          <w:p w14:paraId="432C7016" w14:textId="77777777" w:rsidR="00B845D1" w:rsidRPr="00324A75" w:rsidRDefault="00B845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1AD4E08C" w14:textId="77777777" w:rsidR="00B845D1" w:rsidRPr="00324A75" w:rsidRDefault="00B845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73B72B8E" w14:textId="77777777" w:rsidR="00B845D1" w:rsidRPr="00324A75" w:rsidRDefault="00B845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20" w:history="1">
              <w:r w:rsidRPr="00324A75">
                <w:rPr>
                  <w:rStyle w:val="Hyperlink"/>
                  <w:rFonts w:ascii="Times New Roman" w:hAnsi="Times New Roman" w:cs="Times New Roman"/>
                  <w:sz w:val="24"/>
                  <w:szCs w:val="24"/>
                  <w:lang w:val="en-US"/>
                </w:rPr>
                <w:t>college.nitinsingh@gmail.com</w:t>
              </w:r>
            </w:hyperlink>
          </w:p>
          <w:p w14:paraId="417A4E1E" w14:textId="77777777" w:rsidR="00563012" w:rsidRPr="00324A75" w:rsidRDefault="00B845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w:t>
            </w:r>
            <w:r w:rsidR="00F041C9" w:rsidRPr="00324A75">
              <w:rPr>
                <w:rFonts w:ascii="Times New Roman" w:hAnsi="Times New Roman" w:cs="Times New Roman"/>
                <w:sz w:val="24"/>
                <w:szCs w:val="24"/>
                <w:lang w:val="en-US"/>
              </w:rPr>
              <w:t xml:space="preserve"> Computer Science</w:t>
            </w:r>
          </w:p>
          <w:p w14:paraId="592D3708" w14:textId="585C4E86" w:rsidR="00F041C9"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Passing Year: </w:t>
            </w:r>
          </w:p>
        </w:tc>
        <w:tc>
          <w:tcPr>
            <w:tcW w:w="1299" w:type="dxa"/>
          </w:tcPr>
          <w:p w14:paraId="36A50D84" w14:textId="48FF1584" w:rsidR="00563012"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Please choose your passing year!</w:t>
            </w:r>
          </w:p>
        </w:tc>
        <w:tc>
          <w:tcPr>
            <w:tcW w:w="1090" w:type="dxa"/>
          </w:tcPr>
          <w:p w14:paraId="75045219" w14:textId="2D95FE28" w:rsidR="00563012"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1CE7E6C" w14:textId="6E4406D7" w:rsidR="00563012"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563012" w:rsidRPr="00324A75" w14:paraId="6C2BEA46" w14:textId="77777777" w:rsidTr="00477305">
        <w:tc>
          <w:tcPr>
            <w:tcW w:w="647" w:type="dxa"/>
          </w:tcPr>
          <w:p w14:paraId="4336179C" w14:textId="1B2A4918" w:rsidR="00563012"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25</w:t>
            </w:r>
          </w:p>
        </w:tc>
        <w:tc>
          <w:tcPr>
            <w:tcW w:w="4822" w:type="dxa"/>
          </w:tcPr>
          <w:p w14:paraId="60B4112F" w14:textId="77777777" w:rsidR="00F041C9"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770426F7" w14:textId="77777777" w:rsidR="00F041C9"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7557CB56" w14:textId="77777777" w:rsidR="00F041C9"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21" w:history="1">
              <w:r w:rsidRPr="00324A75">
                <w:rPr>
                  <w:rStyle w:val="Hyperlink"/>
                  <w:rFonts w:ascii="Times New Roman" w:hAnsi="Times New Roman" w:cs="Times New Roman"/>
                  <w:sz w:val="24"/>
                  <w:szCs w:val="24"/>
                  <w:lang w:val="en-US"/>
                </w:rPr>
                <w:t>college.nitinsingh@gmail.com</w:t>
              </w:r>
            </w:hyperlink>
          </w:p>
          <w:p w14:paraId="44209AF4" w14:textId="77777777" w:rsidR="00F041C9"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 Computer Science</w:t>
            </w:r>
          </w:p>
          <w:p w14:paraId="2911C29E" w14:textId="2963F10E" w:rsidR="00563012" w:rsidRPr="00324A75" w:rsidRDefault="00F041C9"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Passing Year:</w:t>
            </w:r>
            <w:r w:rsidR="009A02ED" w:rsidRPr="00324A75">
              <w:rPr>
                <w:rFonts w:ascii="Times New Roman" w:hAnsi="Times New Roman" w:cs="Times New Roman"/>
                <w:sz w:val="24"/>
                <w:szCs w:val="24"/>
                <w:lang w:val="en-US"/>
              </w:rPr>
              <w:t xml:space="preserve"> 2025</w:t>
            </w:r>
          </w:p>
          <w:p w14:paraId="1A4EB8A0" w14:textId="77777777" w:rsidR="009A02ED" w:rsidRPr="00324A75" w:rsidRDefault="009A02ED"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Bio: Passionate about technology</w:t>
            </w:r>
          </w:p>
          <w:p w14:paraId="6ABB3523" w14:textId="2E478CD9" w:rsidR="007F0131" w:rsidRPr="00324A75" w:rsidRDefault="007F013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Profile-pic:</w:t>
            </w:r>
            <w:r w:rsidR="00DD366F" w:rsidRPr="00324A75">
              <w:rPr>
                <w:rFonts w:ascii="Times New Roman" w:hAnsi="Times New Roman" w:cs="Times New Roman"/>
              </w:rPr>
              <w:t xml:space="preserve"> </w:t>
            </w:r>
            <w:hyperlink r:id="rId122" w:history="1">
              <w:r w:rsidR="00DD366F" w:rsidRPr="00324A75">
                <w:rPr>
                  <w:rStyle w:val="Hyperlink"/>
                  <w:rFonts w:ascii="Times New Roman" w:hAnsi="Times New Roman" w:cs="Times New Roman"/>
                  <w:sz w:val="24"/>
                  <w:szCs w:val="24"/>
                  <w:lang w:val="en-US"/>
                </w:rPr>
                <w:t>https://images.pexels.com/photos/1704488/pexels-photo-1704488.jpeg?auto=compress&amp;cs=tinysrgb&amp;w=400</w:t>
              </w:r>
            </w:hyperlink>
          </w:p>
          <w:p w14:paraId="0C5F0693" w14:textId="03F8E4EE" w:rsidR="00DD366F" w:rsidRPr="00324A75" w:rsidRDefault="001B3D7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Background</w:t>
            </w:r>
            <w:r w:rsidR="006D34B7" w:rsidRPr="00324A75">
              <w:rPr>
                <w:rFonts w:ascii="Times New Roman" w:hAnsi="Times New Roman" w:cs="Times New Roman"/>
                <w:sz w:val="24"/>
                <w:szCs w:val="24"/>
                <w:lang w:val="en-US"/>
              </w:rPr>
              <w:t xml:space="preserve">-pic: </w:t>
            </w:r>
            <w:hyperlink r:id="rId123" w:history="1">
              <w:r w:rsidR="006D34B7" w:rsidRPr="00324A75">
                <w:rPr>
                  <w:rStyle w:val="Hyperlink"/>
                  <w:rFonts w:ascii="Times New Roman" w:hAnsi="Times New Roman" w:cs="Times New Roman"/>
                  <w:sz w:val="24"/>
                  <w:szCs w:val="24"/>
                  <w:lang w:val="en-US"/>
                </w:rPr>
                <w:t>https://images.pexels.com/photos/28549352/pexels-photo-28549352/free-photo-of-close-up-of-dslr-camera-lens-on-black-background.jpeg?auto=compress&amp;cs=tinysrgb&amp;w=400</w:t>
              </w:r>
            </w:hyperlink>
          </w:p>
          <w:p w14:paraId="0D34876E" w14:textId="48D3D215" w:rsidR="006D34B7" w:rsidRPr="00324A75" w:rsidRDefault="006D34B7" w:rsidP="007A37D8">
            <w:pPr>
              <w:jc w:val="both"/>
              <w:rPr>
                <w:rFonts w:ascii="Times New Roman" w:hAnsi="Times New Roman" w:cs="Times New Roman"/>
                <w:sz w:val="24"/>
                <w:szCs w:val="24"/>
                <w:lang w:val="en-US"/>
              </w:rPr>
            </w:pPr>
          </w:p>
        </w:tc>
        <w:tc>
          <w:tcPr>
            <w:tcW w:w="1299" w:type="dxa"/>
          </w:tcPr>
          <w:p w14:paraId="333C2C93" w14:textId="31409E78" w:rsidR="00563012" w:rsidRPr="00324A75" w:rsidRDefault="006D34B7"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 information has been changes successfully!</w:t>
            </w:r>
          </w:p>
        </w:tc>
        <w:tc>
          <w:tcPr>
            <w:tcW w:w="1090" w:type="dxa"/>
          </w:tcPr>
          <w:p w14:paraId="2686E449" w14:textId="42C75CCB" w:rsidR="00563012"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FF0990A" w14:textId="5041298A" w:rsidR="00563012"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D11D5C" w:rsidRPr="00324A75" w14:paraId="3C0BD7DE" w14:textId="77777777" w:rsidTr="00477305">
        <w:tc>
          <w:tcPr>
            <w:tcW w:w="647" w:type="dxa"/>
          </w:tcPr>
          <w:p w14:paraId="3725DB02" w14:textId="25A7EBD9"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26</w:t>
            </w:r>
          </w:p>
        </w:tc>
        <w:tc>
          <w:tcPr>
            <w:tcW w:w="4822" w:type="dxa"/>
          </w:tcPr>
          <w:p w14:paraId="1D10A744" w14:textId="77777777"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22ED9ACB" w14:textId="77777777"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Nitin Singh</w:t>
            </w:r>
          </w:p>
          <w:p w14:paraId="10583557" w14:textId="77777777"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Email: </w:t>
            </w:r>
            <w:hyperlink r:id="rId124" w:history="1">
              <w:r w:rsidRPr="00324A75">
                <w:rPr>
                  <w:rStyle w:val="Hyperlink"/>
                  <w:rFonts w:ascii="Times New Roman" w:hAnsi="Times New Roman" w:cs="Times New Roman"/>
                  <w:sz w:val="24"/>
                  <w:szCs w:val="24"/>
                  <w:lang w:val="en-US"/>
                </w:rPr>
                <w:t>college.nitinsingh@gmail.com</w:t>
              </w:r>
            </w:hyperlink>
          </w:p>
          <w:p w14:paraId="23030B0C" w14:textId="77777777"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 Computer Science</w:t>
            </w:r>
          </w:p>
          <w:p w14:paraId="46CB86ED" w14:textId="77777777"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Passing Year: 2025</w:t>
            </w:r>
          </w:p>
          <w:p w14:paraId="09041B73" w14:textId="48EF3F1A"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Bio: </w:t>
            </w:r>
          </w:p>
          <w:p w14:paraId="7D9DCD16" w14:textId="4D47720D"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Profile-pic:</w:t>
            </w:r>
            <w:r w:rsidRPr="00324A75">
              <w:rPr>
                <w:rFonts w:ascii="Times New Roman" w:hAnsi="Times New Roman" w:cs="Times New Roman"/>
              </w:rPr>
              <w:t xml:space="preserve"> </w:t>
            </w:r>
          </w:p>
          <w:p w14:paraId="424FA0D0" w14:textId="56258387"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Background-pic: </w:t>
            </w:r>
          </w:p>
        </w:tc>
        <w:tc>
          <w:tcPr>
            <w:tcW w:w="1299" w:type="dxa"/>
          </w:tcPr>
          <w:p w14:paraId="03D9112D" w14:textId="3D56A37C" w:rsidR="00D11D5C" w:rsidRPr="00324A75" w:rsidRDefault="00D11D5C"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 information has been changes successfully!</w:t>
            </w:r>
          </w:p>
        </w:tc>
        <w:tc>
          <w:tcPr>
            <w:tcW w:w="1090" w:type="dxa"/>
          </w:tcPr>
          <w:p w14:paraId="39749502" w14:textId="6EE38612" w:rsidR="00D11D5C"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8854744" w14:textId="299B52CE" w:rsidR="00D11D5C"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5FE2CFF3" w14:textId="77777777" w:rsidTr="00477305">
        <w:tc>
          <w:tcPr>
            <w:tcW w:w="647" w:type="dxa"/>
          </w:tcPr>
          <w:p w14:paraId="105BF41D" w14:textId="64228B00"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27</w:t>
            </w:r>
          </w:p>
        </w:tc>
        <w:tc>
          <w:tcPr>
            <w:tcW w:w="4822" w:type="dxa"/>
          </w:tcPr>
          <w:p w14:paraId="69BD0A12" w14:textId="77777777"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Manage Profile</w:t>
            </w:r>
          </w:p>
          <w:p w14:paraId="14385232" w14:textId="1057E82F"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Name: Faculty</w:t>
            </w:r>
          </w:p>
          <w:p w14:paraId="4FB61317" w14:textId="3841B244"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Email: faculty@vazecollege.net</w:t>
            </w:r>
          </w:p>
          <w:p w14:paraId="17074BC6" w14:textId="77777777"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Course: Computer Science</w:t>
            </w:r>
          </w:p>
          <w:p w14:paraId="31CD5545" w14:textId="77777777"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 xml:space="preserve">Bio: </w:t>
            </w:r>
          </w:p>
          <w:p w14:paraId="2D4D0E16" w14:textId="77777777"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Profile-pic:</w:t>
            </w:r>
            <w:r w:rsidRPr="00324A75">
              <w:rPr>
                <w:rFonts w:ascii="Times New Roman" w:hAnsi="Times New Roman" w:cs="Times New Roman"/>
              </w:rPr>
              <w:t xml:space="preserve"> </w:t>
            </w:r>
          </w:p>
          <w:p w14:paraId="32B0A466" w14:textId="0022298E"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Background-pic:</w:t>
            </w:r>
          </w:p>
        </w:tc>
        <w:tc>
          <w:tcPr>
            <w:tcW w:w="1299" w:type="dxa"/>
          </w:tcPr>
          <w:p w14:paraId="3D9FA8CF" w14:textId="643DF2CA"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Profile information has been changes successfully!</w:t>
            </w:r>
          </w:p>
        </w:tc>
        <w:tc>
          <w:tcPr>
            <w:tcW w:w="1090" w:type="dxa"/>
          </w:tcPr>
          <w:p w14:paraId="311BD92E" w14:textId="46C482D3"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467743C" w14:textId="7BDBB842"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3D982366" w14:textId="77777777" w:rsidTr="00477305">
        <w:tc>
          <w:tcPr>
            <w:tcW w:w="647" w:type="dxa"/>
          </w:tcPr>
          <w:p w14:paraId="575E0ABC" w14:textId="3A12F154" w:rsidR="000345C5" w:rsidRPr="00324A75" w:rsidRDefault="000345C5"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28</w:t>
            </w:r>
          </w:p>
        </w:tc>
        <w:tc>
          <w:tcPr>
            <w:tcW w:w="4822" w:type="dxa"/>
          </w:tcPr>
          <w:p w14:paraId="5BD1CE5C" w14:textId="77777777" w:rsidR="000345C5" w:rsidRPr="00324A75" w:rsidRDefault="00CD33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6C5F9FE8" w14:textId="77777777" w:rsidR="00CD33F6" w:rsidRPr="00324A75" w:rsidRDefault="00CD33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Raghav@911</w:t>
            </w:r>
          </w:p>
          <w:p w14:paraId="4DCEBF83" w14:textId="044AAD4A" w:rsidR="00CD33F6" w:rsidRPr="00324A75" w:rsidRDefault="00CD33F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w:t>
            </w:r>
            <w:r w:rsidR="004E60D1" w:rsidRPr="00324A75">
              <w:rPr>
                <w:rFonts w:ascii="Times New Roman" w:hAnsi="Times New Roman" w:cs="Times New Roman"/>
                <w:sz w:val="24"/>
                <w:szCs w:val="24"/>
                <w:lang w:val="en-US"/>
              </w:rPr>
              <w:t xml:space="preserve"> Raghav@911</w:t>
            </w:r>
          </w:p>
        </w:tc>
        <w:tc>
          <w:tcPr>
            <w:tcW w:w="1299" w:type="dxa"/>
          </w:tcPr>
          <w:p w14:paraId="0F95F00A" w14:textId="2A788E89" w:rsidR="000345C5" w:rsidRPr="00324A75" w:rsidRDefault="004E60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must be different from old password!</w:t>
            </w:r>
          </w:p>
        </w:tc>
        <w:tc>
          <w:tcPr>
            <w:tcW w:w="1090" w:type="dxa"/>
          </w:tcPr>
          <w:p w14:paraId="0626753F" w14:textId="3738B37D"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0C6C9B8D" w14:textId="68BB278B"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438EF735" w14:textId="77777777" w:rsidTr="00477305">
        <w:tc>
          <w:tcPr>
            <w:tcW w:w="647" w:type="dxa"/>
          </w:tcPr>
          <w:p w14:paraId="4D740644" w14:textId="340B85A8" w:rsidR="000345C5" w:rsidRPr="00324A75" w:rsidRDefault="004E60D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29</w:t>
            </w:r>
          </w:p>
        </w:tc>
        <w:tc>
          <w:tcPr>
            <w:tcW w:w="4822" w:type="dxa"/>
          </w:tcPr>
          <w:p w14:paraId="2465E5EC" w14:textId="77777777" w:rsidR="00DE2CA6" w:rsidRPr="00324A75" w:rsidRDefault="00DE2CA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74324CB2" w14:textId="77777777" w:rsidR="00DE2CA6" w:rsidRPr="00324A75" w:rsidRDefault="00DE2CA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Raghav@911</w:t>
            </w:r>
          </w:p>
          <w:p w14:paraId="365921A6" w14:textId="77777777" w:rsidR="000345C5" w:rsidRPr="00324A75" w:rsidRDefault="00DE2CA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Nitin@123</w:t>
            </w:r>
          </w:p>
          <w:p w14:paraId="77212F06" w14:textId="7818F71C" w:rsidR="00DE2CA6" w:rsidRPr="00324A75" w:rsidRDefault="00DE2CA6"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w:t>
            </w:r>
            <w:r w:rsidR="007910A2" w:rsidRPr="00324A75">
              <w:rPr>
                <w:rFonts w:ascii="Times New Roman" w:hAnsi="Times New Roman" w:cs="Times New Roman"/>
                <w:sz w:val="24"/>
                <w:szCs w:val="24"/>
                <w:lang w:val="en-US"/>
              </w:rPr>
              <w:t>999</w:t>
            </w:r>
          </w:p>
        </w:tc>
        <w:tc>
          <w:tcPr>
            <w:tcW w:w="1299" w:type="dxa"/>
          </w:tcPr>
          <w:p w14:paraId="4F15EE97" w14:textId="4D77DD2C" w:rsidR="000345C5"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do not match!</w:t>
            </w:r>
          </w:p>
        </w:tc>
        <w:tc>
          <w:tcPr>
            <w:tcW w:w="1090" w:type="dxa"/>
          </w:tcPr>
          <w:p w14:paraId="176F08F9" w14:textId="78872BA6"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9B80470" w14:textId="6EE8EADE"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3A90AFB3" w14:textId="77777777" w:rsidTr="00477305">
        <w:tc>
          <w:tcPr>
            <w:tcW w:w="647" w:type="dxa"/>
          </w:tcPr>
          <w:p w14:paraId="78E5771B" w14:textId="09A0F2CF" w:rsidR="000345C5"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30</w:t>
            </w:r>
          </w:p>
        </w:tc>
        <w:tc>
          <w:tcPr>
            <w:tcW w:w="4822" w:type="dxa"/>
          </w:tcPr>
          <w:p w14:paraId="265BAC7D" w14:textId="77777777" w:rsidR="007910A2"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25F502DD" w14:textId="3FE7DDAB" w:rsidR="007910A2"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Raghav@999</w:t>
            </w:r>
          </w:p>
          <w:p w14:paraId="437BAEC1" w14:textId="77777777" w:rsidR="007910A2"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Nitin@123</w:t>
            </w:r>
          </w:p>
          <w:p w14:paraId="16172FF0" w14:textId="646D801E" w:rsidR="000345C5"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Nitin@123</w:t>
            </w:r>
          </w:p>
        </w:tc>
        <w:tc>
          <w:tcPr>
            <w:tcW w:w="1299" w:type="dxa"/>
          </w:tcPr>
          <w:p w14:paraId="1296B7AC" w14:textId="208FD892" w:rsidR="000345C5" w:rsidRPr="00324A75" w:rsidRDefault="007910A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Incorrect old password</w:t>
            </w:r>
          </w:p>
        </w:tc>
        <w:tc>
          <w:tcPr>
            <w:tcW w:w="1090" w:type="dxa"/>
          </w:tcPr>
          <w:p w14:paraId="3B10FEC7" w14:textId="74A279CF"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160AE21A" w14:textId="1827F9CE"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6DE6EF4E" w14:textId="77777777" w:rsidTr="00477305">
        <w:tc>
          <w:tcPr>
            <w:tcW w:w="647" w:type="dxa"/>
          </w:tcPr>
          <w:p w14:paraId="38670C63" w14:textId="065A7680" w:rsidR="000345C5"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31</w:t>
            </w:r>
          </w:p>
        </w:tc>
        <w:tc>
          <w:tcPr>
            <w:tcW w:w="4822" w:type="dxa"/>
          </w:tcPr>
          <w:p w14:paraId="5780B842" w14:textId="77777777" w:rsidR="002C7E51"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w:t>
            </w:r>
          </w:p>
          <w:p w14:paraId="002998D1" w14:textId="77777777" w:rsidR="002C7E51"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Old Password: Raghav@911</w:t>
            </w:r>
          </w:p>
          <w:p w14:paraId="56D83F6C" w14:textId="1FE3C1B7" w:rsidR="002C7E51"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New Password: Nitin@999</w:t>
            </w:r>
          </w:p>
          <w:p w14:paraId="6452F865" w14:textId="243A264D" w:rsidR="000345C5"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Confirm Password: Nitin@999</w:t>
            </w:r>
          </w:p>
        </w:tc>
        <w:tc>
          <w:tcPr>
            <w:tcW w:w="1299" w:type="dxa"/>
          </w:tcPr>
          <w:p w14:paraId="5E103100" w14:textId="72A9486C" w:rsidR="000345C5"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Password changed successfully!</w:t>
            </w:r>
          </w:p>
        </w:tc>
        <w:tc>
          <w:tcPr>
            <w:tcW w:w="1090" w:type="dxa"/>
          </w:tcPr>
          <w:p w14:paraId="2E34C5F0" w14:textId="50A71433"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399A421C" w14:textId="34BEC37E"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0345C5" w:rsidRPr="00324A75" w14:paraId="46134D6A" w14:textId="77777777" w:rsidTr="00477305">
        <w:tc>
          <w:tcPr>
            <w:tcW w:w="647" w:type="dxa"/>
          </w:tcPr>
          <w:p w14:paraId="05F5932D" w14:textId="38D0EBE4" w:rsidR="000345C5" w:rsidRPr="00324A75" w:rsidRDefault="002C7E51"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32</w:t>
            </w:r>
          </w:p>
        </w:tc>
        <w:tc>
          <w:tcPr>
            <w:tcW w:w="4822" w:type="dxa"/>
          </w:tcPr>
          <w:p w14:paraId="6D99A138" w14:textId="77777777" w:rsidR="000345C5" w:rsidRPr="00324A75" w:rsidRDefault="0032577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Search</w:t>
            </w:r>
          </w:p>
          <w:p w14:paraId="391BE75C" w14:textId="6DE091DC" w:rsidR="00325772" w:rsidRPr="00324A75" w:rsidRDefault="0032577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Technology</w:t>
            </w:r>
          </w:p>
        </w:tc>
        <w:tc>
          <w:tcPr>
            <w:tcW w:w="1299" w:type="dxa"/>
          </w:tcPr>
          <w:p w14:paraId="7E878F3B" w14:textId="5C04178E" w:rsidR="000345C5" w:rsidRPr="00324A75" w:rsidRDefault="00325772"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Get data</w:t>
            </w:r>
          </w:p>
        </w:tc>
        <w:tc>
          <w:tcPr>
            <w:tcW w:w="1090" w:type="dxa"/>
          </w:tcPr>
          <w:p w14:paraId="318ED055" w14:textId="155E7FE2"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c>
          <w:tcPr>
            <w:tcW w:w="1158" w:type="dxa"/>
          </w:tcPr>
          <w:p w14:paraId="4EDB1722" w14:textId="655CC309" w:rsidR="000345C5" w:rsidRPr="00324A75" w:rsidRDefault="00235833" w:rsidP="007A37D8">
            <w:pPr>
              <w:jc w:val="both"/>
              <w:rPr>
                <w:rFonts w:ascii="Times New Roman" w:hAnsi="Times New Roman" w:cs="Times New Roman"/>
                <w:sz w:val="24"/>
                <w:szCs w:val="24"/>
                <w:lang w:val="en-US"/>
              </w:rPr>
            </w:pPr>
            <w:r w:rsidRPr="00324A75">
              <w:rPr>
                <w:rFonts w:ascii="Times New Roman" w:hAnsi="Times New Roman" w:cs="Times New Roman"/>
                <w:sz w:val="24"/>
                <w:szCs w:val="24"/>
                <w:lang w:val="en-US"/>
              </w:rPr>
              <w:t>-</w:t>
            </w:r>
          </w:p>
        </w:tc>
      </w:tr>
      <w:tr w:rsidR="00325772" w:rsidRPr="00EF146E" w14:paraId="4334632F" w14:textId="77777777" w:rsidTr="00477305">
        <w:tc>
          <w:tcPr>
            <w:tcW w:w="647" w:type="dxa"/>
          </w:tcPr>
          <w:p w14:paraId="13B41D04" w14:textId="6926260B" w:rsidR="00325772" w:rsidRPr="00EF146E" w:rsidRDefault="0032577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w:t>
            </w:r>
            <w:r w:rsidR="00E844FE" w:rsidRPr="00EF146E">
              <w:rPr>
                <w:rFonts w:ascii="Times New Roman" w:hAnsi="Times New Roman" w:cs="Times New Roman"/>
                <w:sz w:val="24"/>
                <w:szCs w:val="24"/>
                <w:lang w:val="en-US"/>
              </w:rPr>
              <w:t>3</w:t>
            </w:r>
          </w:p>
        </w:tc>
        <w:tc>
          <w:tcPr>
            <w:tcW w:w="4822" w:type="dxa"/>
          </w:tcPr>
          <w:p w14:paraId="2F923B84" w14:textId="77777777" w:rsidR="00325772" w:rsidRPr="00EF146E" w:rsidRDefault="0032577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Search</w:t>
            </w:r>
          </w:p>
          <w:p w14:paraId="7FC9CF55" w14:textId="36B5258B" w:rsidR="00325772" w:rsidRPr="00EF146E" w:rsidRDefault="001E51E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Search a post that does not exist</w:t>
            </w:r>
          </w:p>
        </w:tc>
        <w:tc>
          <w:tcPr>
            <w:tcW w:w="1299" w:type="dxa"/>
          </w:tcPr>
          <w:p w14:paraId="7C23E883" w14:textId="0A77F66A" w:rsidR="00325772" w:rsidRPr="00EF146E" w:rsidRDefault="00C225DC"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Display "No results found" message</w:t>
            </w:r>
          </w:p>
        </w:tc>
        <w:tc>
          <w:tcPr>
            <w:tcW w:w="1090" w:type="dxa"/>
          </w:tcPr>
          <w:p w14:paraId="089BD484" w14:textId="32B32A7B"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D348738" w14:textId="1E716DFA"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620CACBC" w14:textId="77777777" w:rsidTr="00477305">
        <w:tc>
          <w:tcPr>
            <w:tcW w:w="647" w:type="dxa"/>
          </w:tcPr>
          <w:p w14:paraId="3217F07F" w14:textId="2A2FF233" w:rsidR="00325772" w:rsidRPr="00EF146E" w:rsidRDefault="00E844FE"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34</w:t>
            </w:r>
          </w:p>
        </w:tc>
        <w:tc>
          <w:tcPr>
            <w:tcW w:w="4822" w:type="dxa"/>
          </w:tcPr>
          <w:p w14:paraId="564EBAA2" w14:textId="77777777" w:rsidR="00325772" w:rsidRPr="00EF146E" w:rsidRDefault="00C5263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5B71F521" w14:textId="58D8A264" w:rsidR="00C5263B" w:rsidRPr="00EF146E" w:rsidRDefault="00C5263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Course: </w:t>
            </w:r>
          </w:p>
        </w:tc>
        <w:tc>
          <w:tcPr>
            <w:tcW w:w="1299" w:type="dxa"/>
          </w:tcPr>
          <w:p w14:paraId="3DD5C748" w14:textId="1ABA09A5" w:rsidR="00325772" w:rsidRPr="00EF146E" w:rsidRDefault="00C5263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Course</w:t>
            </w:r>
          </w:p>
        </w:tc>
        <w:tc>
          <w:tcPr>
            <w:tcW w:w="1090" w:type="dxa"/>
          </w:tcPr>
          <w:p w14:paraId="4D4AFC42" w14:textId="0094D9A1"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0BC476B" w14:textId="696DA5BD"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290B884B" w14:textId="77777777" w:rsidTr="00477305">
        <w:tc>
          <w:tcPr>
            <w:tcW w:w="647" w:type="dxa"/>
          </w:tcPr>
          <w:p w14:paraId="2559A94A" w14:textId="11A22428" w:rsidR="00325772" w:rsidRPr="00EF146E" w:rsidRDefault="00C5263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35</w:t>
            </w:r>
          </w:p>
        </w:tc>
        <w:tc>
          <w:tcPr>
            <w:tcW w:w="4822" w:type="dxa"/>
          </w:tcPr>
          <w:p w14:paraId="1451DFA3" w14:textId="77777777" w:rsidR="00C5263B" w:rsidRPr="00EF146E" w:rsidRDefault="00C5263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4589FEA8" w14:textId="77777777" w:rsidR="00325772" w:rsidRPr="00EF146E" w:rsidRDefault="00C5263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7BC03F8A" w14:textId="77F9CA98" w:rsidR="00C5263B" w:rsidRPr="00EF146E" w:rsidRDefault="0085001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w:t>
            </w:r>
          </w:p>
        </w:tc>
        <w:tc>
          <w:tcPr>
            <w:tcW w:w="1299" w:type="dxa"/>
          </w:tcPr>
          <w:p w14:paraId="19529229" w14:textId="0FF30FD4" w:rsidR="00325772" w:rsidRPr="00EF146E" w:rsidRDefault="0085001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Passing Year</w:t>
            </w:r>
          </w:p>
        </w:tc>
        <w:tc>
          <w:tcPr>
            <w:tcW w:w="1090" w:type="dxa"/>
          </w:tcPr>
          <w:p w14:paraId="0FBE00A5" w14:textId="2E7C42F7"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072B73F1" w14:textId="7021D3F8"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50421F2B" w14:textId="77777777" w:rsidTr="00477305">
        <w:tc>
          <w:tcPr>
            <w:tcW w:w="647" w:type="dxa"/>
          </w:tcPr>
          <w:p w14:paraId="2718D6DB" w14:textId="1E1A35FC" w:rsidR="00325772" w:rsidRPr="00EF146E" w:rsidRDefault="0085001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36</w:t>
            </w:r>
          </w:p>
        </w:tc>
        <w:tc>
          <w:tcPr>
            <w:tcW w:w="4822" w:type="dxa"/>
          </w:tcPr>
          <w:p w14:paraId="6E95CD99" w14:textId="77777777" w:rsidR="0085001B" w:rsidRPr="00EF146E" w:rsidRDefault="0085001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5422207E" w14:textId="77777777" w:rsidR="00325772" w:rsidRPr="00EF146E" w:rsidRDefault="0085001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60DDD468" w14:textId="77777777" w:rsidR="0085001B" w:rsidRPr="00EF146E" w:rsidRDefault="0085001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7EF74FB2" w14:textId="4CAED2A1" w:rsidR="0026493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w:t>
            </w:r>
          </w:p>
        </w:tc>
        <w:tc>
          <w:tcPr>
            <w:tcW w:w="1299" w:type="dxa"/>
          </w:tcPr>
          <w:p w14:paraId="70B94C15" w14:textId="3F69A8C4" w:rsidR="0032577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name</w:t>
            </w:r>
          </w:p>
        </w:tc>
        <w:tc>
          <w:tcPr>
            <w:tcW w:w="1090" w:type="dxa"/>
          </w:tcPr>
          <w:p w14:paraId="0FA8BB8A" w14:textId="5CCDD3EB"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72F64FD" w14:textId="5F47BDE7"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7063505C" w14:textId="77777777" w:rsidTr="00477305">
        <w:tc>
          <w:tcPr>
            <w:tcW w:w="647" w:type="dxa"/>
          </w:tcPr>
          <w:p w14:paraId="3623F699" w14:textId="6C10383C" w:rsidR="0032577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37</w:t>
            </w:r>
          </w:p>
        </w:tc>
        <w:tc>
          <w:tcPr>
            <w:tcW w:w="4822" w:type="dxa"/>
          </w:tcPr>
          <w:p w14:paraId="62015449" w14:textId="77777777" w:rsidR="0026493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680B6BF4" w14:textId="77777777" w:rsidR="0026493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19395E03" w14:textId="77777777" w:rsidR="0026493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7DA70303" w14:textId="77777777" w:rsidR="0032577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 Nitin Singh</w:t>
            </w:r>
          </w:p>
          <w:p w14:paraId="1CB82EDD" w14:textId="19FEF19C" w:rsidR="00264932" w:rsidRPr="00EF146E" w:rsidRDefault="0026493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ty</w:t>
            </w:r>
            <w:r w:rsidR="003B7CCC" w:rsidRPr="00EF146E">
              <w:rPr>
                <w:rFonts w:ascii="Times New Roman" w:hAnsi="Times New Roman" w:cs="Times New Roman"/>
                <w:sz w:val="24"/>
                <w:szCs w:val="24"/>
                <w:lang w:val="en-US"/>
              </w:rPr>
              <w:t xml:space="preserve">pe: </w:t>
            </w:r>
          </w:p>
        </w:tc>
        <w:tc>
          <w:tcPr>
            <w:tcW w:w="1299" w:type="dxa"/>
          </w:tcPr>
          <w:p w14:paraId="60EAA19C" w14:textId="350A0D48" w:rsidR="00325772" w:rsidRPr="00EF146E" w:rsidRDefault="003B7CCC"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Select issue type!</w:t>
            </w:r>
          </w:p>
        </w:tc>
        <w:tc>
          <w:tcPr>
            <w:tcW w:w="1090" w:type="dxa"/>
          </w:tcPr>
          <w:p w14:paraId="2446C8E5" w14:textId="5E4D3775"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4A95D042" w14:textId="53557CF6"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37EB9458" w14:textId="77777777" w:rsidTr="00477305">
        <w:tc>
          <w:tcPr>
            <w:tcW w:w="647" w:type="dxa"/>
          </w:tcPr>
          <w:p w14:paraId="3CCD9C62" w14:textId="34FA7C88" w:rsidR="00325772" w:rsidRPr="00EF146E" w:rsidRDefault="003B7CCC"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38</w:t>
            </w:r>
          </w:p>
        </w:tc>
        <w:tc>
          <w:tcPr>
            <w:tcW w:w="4822" w:type="dxa"/>
          </w:tcPr>
          <w:p w14:paraId="09818C9F"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49FC62A3"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7260EDDD"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0B9231A6"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 Nitin Singh</w:t>
            </w:r>
          </w:p>
          <w:p w14:paraId="5F129B1D" w14:textId="77777777" w:rsidR="0032577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type: False info</w:t>
            </w:r>
          </w:p>
          <w:p w14:paraId="36F53B70" w14:textId="72AFA7EE"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Description:</w:t>
            </w:r>
          </w:p>
        </w:tc>
        <w:tc>
          <w:tcPr>
            <w:tcW w:w="1299" w:type="dxa"/>
          </w:tcPr>
          <w:p w14:paraId="78F5F760" w14:textId="60A39D04" w:rsidR="0032577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Please provide some description</w:t>
            </w:r>
          </w:p>
        </w:tc>
        <w:tc>
          <w:tcPr>
            <w:tcW w:w="1090" w:type="dxa"/>
          </w:tcPr>
          <w:p w14:paraId="0F2006DA" w14:textId="11A7D411"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AB39F1A" w14:textId="6E7F5CD3"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33529D14" w14:textId="77777777" w:rsidTr="00477305">
        <w:tc>
          <w:tcPr>
            <w:tcW w:w="647" w:type="dxa"/>
          </w:tcPr>
          <w:p w14:paraId="015723F5" w14:textId="36482952" w:rsidR="0032577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39</w:t>
            </w:r>
          </w:p>
        </w:tc>
        <w:tc>
          <w:tcPr>
            <w:tcW w:w="4822" w:type="dxa"/>
          </w:tcPr>
          <w:p w14:paraId="09660F3A"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Report Issue</w:t>
            </w:r>
          </w:p>
          <w:p w14:paraId="2B62CEC8"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Course: Computer Science</w:t>
            </w:r>
          </w:p>
          <w:p w14:paraId="08A396AB"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Passing Year: 2025</w:t>
            </w:r>
          </w:p>
          <w:p w14:paraId="06D7C098"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Name: Nitin Singh</w:t>
            </w:r>
          </w:p>
          <w:p w14:paraId="1E04299D" w14:textId="77777777" w:rsidR="00A317F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type: False info</w:t>
            </w:r>
          </w:p>
          <w:p w14:paraId="3293B3F2" w14:textId="77777777" w:rsidR="00325772" w:rsidRPr="00EF146E" w:rsidRDefault="00A317F2"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Description: Info provided in blogs are false.</w:t>
            </w:r>
          </w:p>
          <w:p w14:paraId="070B20CF" w14:textId="1A6CA017" w:rsidR="00D778EA" w:rsidRPr="00EF146E" w:rsidRDefault="00D778EA"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Urgency: Medium</w:t>
            </w:r>
          </w:p>
        </w:tc>
        <w:tc>
          <w:tcPr>
            <w:tcW w:w="1299" w:type="dxa"/>
          </w:tcPr>
          <w:p w14:paraId="50F65E85" w14:textId="7088D2EB" w:rsidR="00325772" w:rsidRPr="00EF146E" w:rsidRDefault="00D778EA"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Issue has been reported successfully!</w:t>
            </w:r>
          </w:p>
        </w:tc>
        <w:tc>
          <w:tcPr>
            <w:tcW w:w="1090" w:type="dxa"/>
          </w:tcPr>
          <w:p w14:paraId="1694F7F0" w14:textId="271903E3"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6BF86549" w14:textId="05B6F169"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325772" w:rsidRPr="00EF146E" w14:paraId="72D25305" w14:textId="77777777" w:rsidTr="00477305">
        <w:tc>
          <w:tcPr>
            <w:tcW w:w="647" w:type="dxa"/>
          </w:tcPr>
          <w:p w14:paraId="440785DA" w14:textId="3AA09EE2" w:rsidR="00325772"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40</w:t>
            </w:r>
          </w:p>
        </w:tc>
        <w:tc>
          <w:tcPr>
            <w:tcW w:w="4822" w:type="dxa"/>
          </w:tcPr>
          <w:p w14:paraId="73623FF6" w14:textId="77777777" w:rsidR="00325772"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6FA6E47E" w14:textId="0DED6307" w:rsidR="00A20496"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w:t>
            </w:r>
          </w:p>
        </w:tc>
        <w:tc>
          <w:tcPr>
            <w:tcW w:w="1299" w:type="dxa"/>
          </w:tcPr>
          <w:p w14:paraId="7098AFFB" w14:textId="13BFA46D" w:rsidR="00325772"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Please enter a title!</w:t>
            </w:r>
          </w:p>
        </w:tc>
        <w:tc>
          <w:tcPr>
            <w:tcW w:w="1090" w:type="dxa"/>
          </w:tcPr>
          <w:p w14:paraId="2CA413EA" w14:textId="565809BB"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2D9CC8DB" w14:textId="0A7A3ACE" w:rsidR="00325772"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A20496" w:rsidRPr="00EF146E" w14:paraId="5A26DFC6" w14:textId="77777777" w:rsidTr="00477305">
        <w:tc>
          <w:tcPr>
            <w:tcW w:w="647" w:type="dxa"/>
          </w:tcPr>
          <w:p w14:paraId="71DE7D7E" w14:textId="29B00F21" w:rsidR="00A20496"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41</w:t>
            </w:r>
          </w:p>
        </w:tc>
        <w:tc>
          <w:tcPr>
            <w:tcW w:w="4822" w:type="dxa"/>
          </w:tcPr>
          <w:p w14:paraId="217178A8" w14:textId="77777777" w:rsidR="00A20496"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7F812F19" w14:textId="039192CA" w:rsidR="00A20496" w:rsidRPr="00EF146E" w:rsidRDefault="00A2049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w:t>
            </w:r>
            <w:r w:rsidR="003C4FCF" w:rsidRPr="00EF146E">
              <w:rPr>
                <w:rFonts w:ascii="Times New Roman" w:hAnsi="Times New Roman" w:cs="Times New Roman"/>
                <w:sz w:val="24"/>
                <w:szCs w:val="24"/>
                <w:lang w:val="en-US"/>
              </w:rPr>
              <w:t xml:space="preserve"> Hey</w:t>
            </w:r>
          </w:p>
        </w:tc>
        <w:tc>
          <w:tcPr>
            <w:tcW w:w="1299" w:type="dxa"/>
          </w:tcPr>
          <w:p w14:paraId="19F8DAAE" w14:textId="73CAE56D" w:rsidR="00A20496" w:rsidRPr="00EF146E" w:rsidRDefault="003C4FCF" w:rsidP="007A37D8">
            <w:pPr>
              <w:jc w:val="both"/>
              <w:rPr>
                <w:rFonts w:ascii="Times New Roman" w:hAnsi="Times New Roman" w:cs="Times New Roman"/>
                <w:sz w:val="24"/>
                <w:szCs w:val="24"/>
                <w:lang w:val="en-US"/>
              </w:rPr>
            </w:pPr>
            <w:proofErr w:type="gramStart"/>
            <w:r w:rsidRPr="00EF146E">
              <w:rPr>
                <w:rFonts w:ascii="Times New Roman" w:hAnsi="Times New Roman" w:cs="Times New Roman"/>
                <w:sz w:val="24"/>
                <w:szCs w:val="24"/>
                <w:lang w:val="en-US"/>
              </w:rPr>
              <w:t>Title</w:t>
            </w:r>
            <w:proofErr w:type="gramEnd"/>
            <w:r w:rsidRPr="00EF146E">
              <w:rPr>
                <w:rFonts w:ascii="Times New Roman" w:hAnsi="Times New Roman" w:cs="Times New Roman"/>
                <w:sz w:val="24"/>
                <w:szCs w:val="24"/>
                <w:lang w:val="en-US"/>
              </w:rPr>
              <w:t xml:space="preserve"> must be </w:t>
            </w:r>
            <w:proofErr w:type="gramStart"/>
            <w:r w:rsidRPr="00EF146E">
              <w:rPr>
                <w:rFonts w:ascii="Times New Roman" w:hAnsi="Times New Roman" w:cs="Times New Roman"/>
                <w:sz w:val="24"/>
                <w:szCs w:val="24"/>
                <w:lang w:val="en-US"/>
              </w:rPr>
              <w:t xml:space="preserve">of  </w:t>
            </w:r>
            <w:proofErr w:type="spellStart"/>
            <w:r w:rsidRPr="00EF146E">
              <w:rPr>
                <w:rFonts w:ascii="Times New Roman" w:hAnsi="Times New Roman" w:cs="Times New Roman"/>
                <w:sz w:val="24"/>
                <w:szCs w:val="24"/>
                <w:lang w:val="en-US"/>
              </w:rPr>
              <w:t>atleast</w:t>
            </w:r>
            <w:proofErr w:type="spellEnd"/>
            <w:proofErr w:type="gramEnd"/>
            <w:r w:rsidRPr="00EF146E">
              <w:rPr>
                <w:rFonts w:ascii="Times New Roman" w:hAnsi="Times New Roman" w:cs="Times New Roman"/>
                <w:sz w:val="24"/>
                <w:szCs w:val="24"/>
                <w:lang w:val="en-US"/>
              </w:rPr>
              <w:t xml:space="preserve"> 5 character</w:t>
            </w:r>
          </w:p>
        </w:tc>
        <w:tc>
          <w:tcPr>
            <w:tcW w:w="1090" w:type="dxa"/>
          </w:tcPr>
          <w:p w14:paraId="7AE9FDC7" w14:textId="0E2EAB95"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7DB9C0D0" w14:textId="2F793631"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A20496" w:rsidRPr="00EF146E" w14:paraId="4E40C64D" w14:textId="77777777" w:rsidTr="00477305">
        <w:tc>
          <w:tcPr>
            <w:tcW w:w="647" w:type="dxa"/>
          </w:tcPr>
          <w:p w14:paraId="67BFC748" w14:textId="5E8E46B4"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42</w:t>
            </w:r>
          </w:p>
        </w:tc>
        <w:tc>
          <w:tcPr>
            <w:tcW w:w="4822" w:type="dxa"/>
          </w:tcPr>
          <w:p w14:paraId="646A58C8" w14:textId="4601B550" w:rsidR="003C4FCF"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111C67AA" w14:textId="77777777"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434D0A7E" w14:textId="0A55D403" w:rsidR="003C4FCF"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Description:</w:t>
            </w:r>
          </w:p>
        </w:tc>
        <w:tc>
          <w:tcPr>
            <w:tcW w:w="1299" w:type="dxa"/>
          </w:tcPr>
          <w:p w14:paraId="7D986ED8" w14:textId="6D5F0929"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Please enter the description of the post!</w:t>
            </w:r>
          </w:p>
        </w:tc>
        <w:tc>
          <w:tcPr>
            <w:tcW w:w="1090" w:type="dxa"/>
          </w:tcPr>
          <w:p w14:paraId="5BE143F6" w14:textId="5820BF14"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6BF918FE" w14:textId="7B4F54D4"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A20496" w:rsidRPr="00EF146E" w14:paraId="3A146776" w14:textId="77777777" w:rsidTr="00477305">
        <w:tc>
          <w:tcPr>
            <w:tcW w:w="647" w:type="dxa"/>
          </w:tcPr>
          <w:p w14:paraId="1E25F504" w14:textId="79FD83EA"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43</w:t>
            </w:r>
          </w:p>
        </w:tc>
        <w:tc>
          <w:tcPr>
            <w:tcW w:w="4822" w:type="dxa"/>
          </w:tcPr>
          <w:p w14:paraId="0DBAA3B8" w14:textId="77777777" w:rsidR="003C4FCF"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4C277920" w14:textId="77777777" w:rsidR="003C4FCF"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31355965" w14:textId="4D4C2835"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w:t>
            </w:r>
            <w:proofErr w:type="spellStart"/>
            <w:r w:rsidRPr="00EF146E">
              <w:rPr>
                <w:rFonts w:ascii="Times New Roman" w:hAnsi="Times New Roman" w:cs="Times New Roman"/>
                <w:sz w:val="24"/>
                <w:szCs w:val="24"/>
                <w:lang w:val="en-US"/>
              </w:rPr>
              <w:t>Hlo</w:t>
            </w:r>
            <w:proofErr w:type="spellEnd"/>
          </w:p>
        </w:tc>
        <w:tc>
          <w:tcPr>
            <w:tcW w:w="1299" w:type="dxa"/>
          </w:tcPr>
          <w:p w14:paraId="66B34158" w14:textId="3AA7AAB1"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must be of </w:t>
            </w:r>
            <w:proofErr w:type="spellStart"/>
            <w:r w:rsidRPr="00EF146E">
              <w:rPr>
                <w:rFonts w:ascii="Times New Roman" w:hAnsi="Times New Roman" w:cs="Times New Roman"/>
                <w:sz w:val="24"/>
                <w:szCs w:val="24"/>
                <w:lang w:val="en-US"/>
              </w:rPr>
              <w:t>atleast</w:t>
            </w:r>
            <w:proofErr w:type="spellEnd"/>
            <w:r w:rsidRPr="00EF146E">
              <w:rPr>
                <w:rFonts w:ascii="Times New Roman" w:hAnsi="Times New Roman" w:cs="Times New Roman"/>
                <w:sz w:val="24"/>
                <w:szCs w:val="24"/>
                <w:lang w:val="en-US"/>
              </w:rPr>
              <w:t xml:space="preserve"> 10 characters!</w:t>
            </w:r>
          </w:p>
        </w:tc>
        <w:tc>
          <w:tcPr>
            <w:tcW w:w="1090" w:type="dxa"/>
          </w:tcPr>
          <w:p w14:paraId="05DEBC04" w14:textId="2D763ECE"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4CDFA045" w14:textId="2C542CFE"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C225DC" w:rsidRPr="00EF146E" w14:paraId="1EBB20AC" w14:textId="77777777" w:rsidTr="00477305">
        <w:tc>
          <w:tcPr>
            <w:tcW w:w="647" w:type="dxa"/>
          </w:tcPr>
          <w:p w14:paraId="492CFF31" w14:textId="154591DA" w:rsidR="00C225DC" w:rsidRPr="00EF146E" w:rsidRDefault="00C225DC"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44</w:t>
            </w:r>
          </w:p>
        </w:tc>
        <w:tc>
          <w:tcPr>
            <w:tcW w:w="4822" w:type="dxa"/>
          </w:tcPr>
          <w:p w14:paraId="34564450" w14:textId="77777777" w:rsidR="00C225DC" w:rsidRPr="00EF146E" w:rsidRDefault="00477305" w:rsidP="007A37D8">
            <w:pPr>
              <w:jc w:val="both"/>
              <w:rPr>
                <w:rFonts w:ascii="Times New Roman" w:hAnsi="Times New Roman" w:cs="Times New Roman"/>
                <w:sz w:val="24"/>
                <w:szCs w:val="24"/>
              </w:rPr>
            </w:pPr>
            <w:r w:rsidRPr="00EF146E">
              <w:rPr>
                <w:rFonts w:ascii="Times New Roman" w:hAnsi="Times New Roman" w:cs="Times New Roman"/>
                <w:sz w:val="24"/>
                <w:szCs w:val="24"/>
              </w:rPr>
              <w:t>Post Deletion</w:t>
            </w:r>
          </w:p>
          <w:p w14:paraId="5E46C401" w14:textId="1BB1DCA0" w:rsidR="00477305" w:rsidRPr="00EF146E" w:rsidRDefault="00477305"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Delete an existing post</w:t>
            </w:r>
          </w:p>
        </w:tc>
        <w:tc>
          <w:tcPr>
            <w:tcW w:w="1299" w:type="dxa"/>
          </w:tcPr>
          <w:p w14:paraId="5BDA45F5" w14:textId="3D6FA338" w:rsidR="00C225DC" w:rsidRPr="00EF146E" w:rsidRDefault="00477305"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The post should be removed and "Post deleted successfully" message is shown.</w:t>
            </w:r>
          </w:p>
        </w:tc>
        <w:tc>
          <w:tcPr>
            <w:tcW w:w="1090" w:type="dxa"/>
          </w:tcPr>
          <w:p w14:paraId="5FBAC1E9" w14:textId="7594D4F1" w:rsidR="00C225DC"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1AADF5CB" w14:textId="69BA18FC" w:rsidR="00C225DC"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A20496" w:rsidRPr="00EF146E" w14:paraId="6FE527C6" w14:textId="77777777" w:rsidTr="00477305">
        <w:tc>
          <w:tcPr>
            <w:tcW w:w="647" w:type="dxa"/>
          </w:tcPr>
          <w:p w14:paraId="65FEA209" w14:textId="50EE4D46"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w:t>
            </w:r>
            <w:r w:rsidR="00477305" w:rsidRPr="00EF146E">
              <w:rPr>
                <w:rFonts w:ascii="Times New Roman" w:hAnsi="Times New Roman" w:cs="Times New Roman"/>
                <w:sz w:val="24"/>
                <w:szCs w:val="24"/>
                <w:lang w:val="en-US"/>
              </w:rPr>
              <w:t>5</w:t>
            </w:r>
          </w:p>
        </w:tc>
        <w:tc>
          <w:tcPr>
            <w:tcW w:w="4822" w:type="dxa"/>
          </w:tcPr>
          <w:p w14:paraId="52EF7BDE" w14:textId="77777777" w:rsidR="003C4FCF"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486FD894" w14:textId="77777777" w:rsidR="003C4FCF"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749B32DF" w14:textId="19EDD106" w:rsidR="00A20496" w:rsidRPr="00EF146E" w:rsidRDefault="003C4FC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w:t>
            </w:r>
            <w:r w:rsidR="00B95F6A" w:rsidRPr="00EF146E">
              <w:rPr>
                <w:rFonts w:ascii="Times New Roman" w:hAnsi="Times New Roman" w:cs="Times New Roman"/>
                <w:sz w:val="24"/>
                <w:szCs w:val="24"/>
                <w:lang w:val="en-US"/>
              </w:rPr>
              <w:t xml:space="preserve">Utilizing computers software networks and digital </w:t>
            </w:r>
            <w:proofErr w:type="gramStart"/>
            <w:r w:rsidR="00B95F6A" w:rsidRPr="00EF146E">
              <w:rPr>
                <w:rFonts w:ascii="Times New Roman" w:hAnsi="Times New Roman" w:cs="Times New Roman"/>
                <w:sz w:val="24"/>
                <w:szCs w:val="24"/>
                <w:lang w:val="en-US"/>
              </w:rPr>
              <w:t xml:space="preserve">system </w:t>
            </w:r>
            <w:r w:rsidR="00C51B36" w:rsidRPr="00EF146E">
              <w:rPr>
                <w:rFonts w:ascii="Times New Roman" w:hAnsi="Times New Roman" w:cs="Times New Roman"/>
                <w:sz w:val="24"/>
                <w:szCs w:val="24"/>
                <w:lang w:val="en-US"/>
              </w:rPr>
              <w:t xml:space="preserve"> to</w:t>
            </w:r>
            <w:proofErr w:type="gramEnd"/>
            <w:r w:rsidR="00C51B36" w:rsidRPr="00EF146E">
              <w:rPr>
                <w:rFonts w:ascii="Times New Roman" w:hAnsi="Times New Roman" w:cs="Times New Roman"/>
                <w:sz w:val="24"/>
                <w:szCs w:val="24"/>
                <w:lang w:val="en-US"/>
              </w:rPr>
              <w:t xml:space="preserve"> manage process and share data.</w:t>
            </w:r>
          </w:p>
        </w:tc>
        <w:tc>
          <w:tcPr>
            <w:tcW w:w="1299" w:type="dxa"/>
          </w:tcPr>
          <w:p w14:paraId="00FB7BAB" w14:textId="572D69C3" w:rsidR="00A20496" w:rsidRPr="00EF146E" w:rsidRDefault="00C51B3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Post added successfully!</w:t>
            </w:r>
          </w:p>
        </w:tc>
        <w:tc>
          <w:tcPr>
            <w:tcW w:w="1090" w:type="dxa"/>
          </w:tcPr>
          <w:p w14:paraId="4AC3FCE7" w14:textId="344EE30B"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BCA0315" w14:textId="5168DD82" w:rsidR="00A2049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C51B36" w:rsidRPr="00EF146E" w14:paraId="59AEF2E9" w14:textId="77777777" w:rsidTr="00477305">
        <w:tc>
          <w:tcPr>
            <w:tcW w:w="647" w:type="dxa"/>
          </w:tcPr>
          <w:p w14:paraId="5C2B0BA5" w14:textId="5674F87B" w:rsidR="00C51B36" w:rsidRPr="00EF146E" w:rsidRDefault="00C51B3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w:t>
            </w:r>
            <w:r w:rsidR="00477305" w:rsidRPr="00EF146E">
              <w:rPr>
                <w:rFonts w:ascii="Times New Roman" w:hAnsi="Times New Roman" w:cs="Times New Roman"/>
                <w:sz w:val="24"/>
                <w:szCs w:val="24"/>
                <w:lang w:val="en-US"/>
              </w:rPr>
              <w:t>6</w:t>
            </w:r>
          </w:p>
        </w:tc>
        <w:tc>
          <w:tcPr>
            <w:tcW w:w="4822" w:type="dxa"/>
          </w:tcPr>
          <w:p w14:paraId="0DE4963A" w14:textId="77777777" w:rsidR="00C51B36" w:rsidRPr="00EF146E" w:rsidRDefault="00C51B3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Add Post</w:t>
            </w:r>
          </w:p>
          <w:p w14:paraId="1563E1CD" w14:textId="77777777" w:rsidR="00C51B36" w:rsidRPr="00EF146E" w:rsidRDefault="00C51B3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Title: Information Technology</w:t>
            </w:r>
          </w:p>
          <w:p w14:paraId="37C9DE01" w14:textId="77777777" w:rsidR="00C51B36" w:rsidRPr="00EF146E" w:rsidRDefault="00C51B36"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Description: Utilizing computers software networks and digital </w:t>
            </w:r>
            <w:proofErr w:type="gramStart"/>
            <w:r w:rsidRPr="00EF146E">
              <w:rPr>
                <w:rFonts w:ascii="Times New Roman" w:hAnsi="Times New Roman" w:cs="Times New Roman"/>
                <w:sz w:val="24"/>
                <w:szCs w:val="24"/>
                <w:lang w:val="en-US"/>
              </w:rPr>
              <w:t>system  to</w:t>
            </w:r>
            <w:proofErr w:type="gramEnd"/>
            <w:r w:rsidRPr="00EF146E">
              <w:rPr>
                <w:rFonts w:ascii="Times New Roman" w:hAnsi="Times New Roman" w:cs="Times New Roman"/>
                <w:sz w:val="24"/>
                <w:szCs w:val="24"/>
                <w:lang w:val="en-US"/>
              </w:rPr>
              <w:t xml:space="preserve"> manage process and share data.</w:t>
            </w:r>
          </w:p>
          <w:p w14:paraId="4E2F7822" w14:textId="698ECDF8" w:rsidR="00443950" w:rsidRPr="00EF146E" w:rsidRDefault="00443950" w:rsidP="007A37D8">
            <w:pPr>
              <w:jc w:val="both"/>
              <w:rPr>
                <w:rFonts w:ascii="Times New Roman" w:hAnsi="Times New Roman" w:cs="Times New Roman"/>
                <w:sz w:val="24"/>
                <w:szCs w:val="24"/>
                <w:lang w:val="en-US"/>
              </w:rPr>
            </w:pPr>
            <w:proofErr w:type="spellStart"/>
            <w:r w:rsidRPr="00EF146E">
              <w:rPr>
                <w:rFonts w:ascii="Times New Roman" w:hAnsi="Times New Roman" w:cs="Times New Roman"/>
                <w:sz w:val="24"/>
                <w:szCs w:val="24"/>
                <w:lang w:val="en-US"/>
              </w:rPr>
              <w:t>Img</w:t>
            </w:r>
            <w:proofErr w:type="spellEnd"/>
            <w:r w:rsidRPr="00EF146E">
              <w:rPr>
                <w:rFonts w:ascii="Times New Roman" w:hAnsi="Times New Roman" w:cs="Times New Roman"/>
                <w:sz w:val="24"/>
                <w:szCs w:val="24"/>
                <w:lang w:val="en-US"/>
              </w:rPr>
              <w:t xml:space="preserve">: </w:t>
            </w:r>
            <w:hyperlink r:id="rId125" w:history="1">
              <w:r w:rsidRPr="00EF146E">
                <w:rPr>
                  <w:rStyle w:val="Hyperlink"/>
                  <w:rFonts w:ascii="Times New Roman" w:hAnsi="Times New Roman" w:cs="Times New Roman"/>
                  <w:sz w:val="24"/>
                  <w:szCs w:val="24"/>
                  <w:lang w:val="en-US"/>
                </w:rPr>
                <w:t>https://images.pexels.com/photos/2047905/pexels-photo-2047905.jpeg?auto=compress&amp;cs=tinysrgb&amp;w=400</w:t>
              </w:r>
            </w:hyperlink>
          </w:p>
          <w:p w14:paraId="7A6AACC7" w14:textId="1370C385" w:rsidR="00443950" w:rsidRPr="00EF146E" w:rsidRDefault="00443950" w:rsidP="007A37D8">
            <w:pPr>
              <w:jc w:val="both"/>
              <w:rPr>
                <w:rFonts w:ascii="Times New Roman" w:hAnsi="Times New Roman" w:cs="Times New Roman"/>
                <w:sz w:val="24"/>
                <w:szCs w:val="24"/>
                <w:lang w:val="en-US"/>
              </w:rPr>
            </w:pPr>
          </w:p>
        </w:tc>
        <w:tc>
          <w:tcPr>
            <w:tcW w:w="1299" w:type="dxa"/>
          </w:tcPr>
          <w:p w14:paraId="69734773" w14:textId="229F09AE" w:rsidR="00C51B36" w:rsidRPr="00EF146E" w:rsidRDefault="00443950"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Post added successfully!</w:t>
            </w:r>
          </w:p>
        </w:tc>
        <w:tc>
          <w:tcPr>
            <w:tcW w:w="1090" w:type="dxa"/>
          </w:tcPr>
          <w:p w14:paraId="0688FC0B" w14:textId="3F06AD20" w:rsidR="00C51B3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c>
          <w:tcPr>
            <w:tcW w:w="1158" w:type="dxa"/>
          </w:tcPr>
          <w:p w14:paraId="5039EFBD" w14:textId="7E2C89DA" w:rsidR="00C51B36" w:rsidRPr="00EF146E" w:rsidRDefault="0023583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w:t>
            </w:r>
          </w:p>
        </w:tc>
      </w:tr>
      <w:tr w:rsidR="00477305" w:rsidRPr="00EF146E" w14:paraId="126ABF17" w14:textId="77777777" w:rsidTr="00477305">
        <w:tc>
          <w:tcPr>
            <w:tcW w:w="647" w:type="dxa"/>
          </w:tcPr>
          <w:p w14:paraId="483E67E9" w14:textId="7363447E" w:rsidR="00477305" w:rsidRPr="00EF146E" w:rsidRDefault="00477305"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47</w:t>
            </w:r>
          </w:p>
        </w:tc>
        <w:tc>
          <w:tcPr>
            <w:tcW w:w="4822" w:type="dxa"/>
          </w:tcPr>
          <w:p w14:paraId="41A6147F" w14:textId="77777777" w:rsidR="00477305" w:rsidRPr="00EF146E" w:rsidRDefault="0054431E" w:rsidP="007A37D8">
            <w:pPr>
              <w:jc w:val="both"/>
              <w:rPr>
                <w:rFonts w:ascii="Times New Roman" w:hAnsi="Times New Roman" w:cs="Times New Roman"/>
                <w:sz w:val="24"/>
                <w:szCs w:val="24"/>
              </w:rPr>
            </w:pPr>
            <w:r w:rsidRPr="00EF146E">
              <w:rPr>
                <w:rFonts w:ascii="Times New Roman" w:hAnsi="Times New Roman" w:cs="Times New Roman"/>
                <w:sz w:val="24"/>
                <w:szCs w:val="24"/>
              </w:rPr>
              <w:t>Anonymous Messaging</w:t>
            </w:r>
          </w:p>
          <w:p w14:paraId="1D25436B" w14:textId="5D7E568E" w:rsidR="0054431E" w:rsidRPr="00EF146E" w:rsidRDefault="0054431E"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Send an anonymous message</w:t>
            </w:r>
          </w:p>
        </w:tc>
        <w:tc>
          <w:tcPr>
            <w:tcW w:w="1299" w:type="dxa"/>
          </w:tcPr>
          <w:p w14:paraId="39981752" w14:textId="00827CCB" w:rsidR="00477305" w:rsidRPr="00EF146E" w:rsidRDefault="0054431E"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Message is posted without revealing the identity.</w:t>
            </w:r>
          </w:p>
        </w:tc>
        <w:tc>
          <w:tcPr>
            <w:tcW w:w="1090" w:type="dxa"/>
          </w:tcPr>
          <w:p w14:paraId="1AC36827" w14:textId="6C5B37B1"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557F5EF5" w14:textId="027472E5"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76F467B7" w14:textId="77777777" w:rsidTr="00477305">
        <w:tc>
          <w:tcPr>
            <w:tcW w:w="647" w:type="dxa"/>
          </w:tcPr>
          <w:p w14:paraId="2DF0F455" w14:textId="2B74C3C3" w:rsidR="00477305" w:rsidRPr="00EF146E" w:rsidRDefault="0054431E"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48</w:t>
            </w:r>
          </w:p>
        </w:tc>
        <w:tc>
          <w:tcPr>
            <w:tcW w:w="4822" w:type="dxa"/>
          </w:tcPr>
          <w:p w14:paraId="3C68A4E2" w14:textId="77777777" w:rsidR="00477305" w:rsidRPr="00EF146E" w:rsidRDefault="00BF152B" w:rsidP="007A37D8">
            <w:pPr>
              <w:jc w:val="both"/>
              <w:rPr>
                <w:rFonts w:ascii="Times New Roman" w:hAnsi="Times New Roman" w:cs="Times New Roman"/>
                <w:sz w:val="24"/>
                <w:szCs w:val="24"/>
              </w:rPr>
            </w:pPr>
            <w:r w:rsidRPr="00EF146E">
              <w:rPr>
                <w:rFonts w:ascii="Times New Roman" w:hAnsi="Times New Roman" w:cs="Times New Roman"/>
                <w:sz w:val="24"/>
                <w:szCs w:val="24"/>
              </w:rPr>
              <w:t>Group Creation</w:t>
            </w:r>
          </w:p>
          <w:p w14:paraId="0FDA22AC" w14:textId="302B5881" w:rsidR="00BF152B" w:rsidRPr="00EF146E" w:rsidRDefault="00BF152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 xml:space="preserve">Group Name: </w:t>
            </w:r>
          </w:p>
        </w:tc>
        <w:tc>
          <w:tcPr>
            <w:tcW w:w="1299" w:type="dxa"/>
          </w:tcPr>
          <w:p w14:paraId="3E70D708" w14:textId="2FD01655" w:rsidR="00477305" w:rsidRPr="00EF146E" w:rsidRDefault="0019530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Group name is required</w:t>
            </w:r>
          </w:p>
        </w:tc>
        <w:tc>
          <w:tcPr>
            <w:tcW w:w="1090" w:type="dxa"/>
          </w:tcPr>
          <w:p w14:paraId="09F630BE" w14:textId="48687CC1"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4B88C8A" w14:textId="6B86CF7B"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6A619333" w14:textId="77777777" w:rsidTr="00477305">
        <w:tc>
          <w:tcPr>
            <w:tcW w:w="647" w:type="dxa"/>
          </w:tcPr>
          <w:p w14:paraId="4155A349" w14:textId="092C05B4" w:rsidR="00477305" w:rsidRPr="00EF146E" w:rsidRDefault="0019530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49</w:t>
            </w:r>
          </w:p>
        </w:tc>
        <w:tc>
          <w:tcPr>
            <w:tcW w:w="4822" w:type="dxa"/>
          </w:tcPr>
          <w:p w14:paraId="7FC66E4B" w14:textId="77777777" w:rsidR="00477305" w:rsidRPr="00EF146E" w:rsidRDefault="0019530B" w:rsidP="007A37D8">
            <w:pPr>
              <w:jc w:val="both"/>
              <w:rPr>
                <w:rStyle w:val="Strong"/>
                <w:rFonts w:ascii="Times New Roman" w:hAnsi="Times New Roman" w:cs="Times New Roman"/>
                <w:sz w:val="24"/>
                <w:szCs w:val="24"/>
              </w:rPr>
            </w:pPr>
            <w:r w:rsidRPr="00EF146E">
              <w:rPr>
                <w:rStyle w:val="Strong"/>
                <w:rFonts w:ascii="Times New Roman" w:hAnsi="Times New Roman" w:cs="Times New Roman"/>
                <w:sz w:val="24"/>
                <w:szCs w:val="24"/>
              </w:rPr>
              <w:t>Group Messaging</w:t>
            </w:r>
          </w:p>
          <w:p w14:paraId="0D65FDFD" w14:textId="13E5F564" w:rsidR="0019530B" w:rsidRPr="00EF146E" w:rsidRDefault="0019530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Send a message to a group</w:t>
            </w:r>
          </w:p>
        </w:tc>
        <w:tc>
          <w:tcPr>
            <w:tcW w:w="1299" w:type="dxa"/>
          </w:tcPr>
          <w:p w14:paraId="1CCD9DEA" w14:textId="15F37C3E" w:rsidR="00477305" w:rsidRPr="00EF146E" w:rsidRDefault="0009194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Message is posted in the group and visible to all members.</w:t>
            </w:r>
          </w:p>
        </w:tc>
        <w:tc>
          <w:tcPr>
            <w:tcW w:w="1090" w:type="dxa"/>
          </w:tcPr>
          <w:p w14:paraId="172FED08" w14:textId="2DD28A96"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24A50946" w14:textId="011B5B5C"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45AB88EF" w14:textId="77777777" w:rsidTr="00477305">
        <w:tc>
          <w:tcPr>
            <w:tcW w:w="647" w:type="dxa"/>
          </w:tcPr>
          <w:p w14:paraId="5D5D884B" w14:textId="7617D1EF" w:rsidR="00477305" w:rsidRPr="00EF146E" w:rsidRDefault="0009194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50</w:t>
            </w:r>
          </w:p>
        </w:tc>
        <w:tc>
          <w:tcPr>
            <w:tcW w:w="4822" w:type="dxa"/>
          </w:tcPr>
          <w:p w14:paraId="4BD6579F" w14:textId="77777777" w:rsidR="00477305" w:rsidRPr="00EF146E" w:rsidRDefault="0009194F" w:rsidP="007A37D8">
            <w:pPr>
              <w:jc w:val="both"/>
              <w:rPr>
                <w:rFonts w:ascii="Times New Roman" w:hAnsi="Times New Roman" w:cs="Times New Roman"/>
                <w:sz w:val="24"/>
                <w:szCs w:val="24"/>
              </w:rPr>
            </w:pPr>
            <w:r w:rsidRPr="00EF146E">
              <w:rPr>
                <w:rFonts w:ascii="Times New Roman" w:hAnsi="Times New Roman" w:cs="Times New Roman"/>
                <w:sz w:val="24"/>
                <w:szCs w:val="24"/>
              </w:rPr>
              <w:t>File Upload</w:t>
            </w:r>
          </w:p>
          <w:p w14:paraId="68428E5E" w14:textId="2396D05E" w:rsidR="0009194F" w:rsidRPr="00EF146E" w:rsidRDefault="0009194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Upload a file that exceeds the size limit</w:t>
            </w:r>
          </w:p>
        </w:tc>
        <w:tc>
          <w:tcPr>
            <w:tcW w:w="1299" w:type="dxa"/>
          </w:tcPr>
          <w:p w14:paraId="5C5CA648" w14:textId="1B07D2F9" w:rsidR="00477305" w:rsidRPr="00EF146E" w:rsidRDefault="004E5A5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File size exceeds the limit</w:t>
            </w:r>
          </w:p>
        </w:tc>
        <w:tc>
          <w:tcPr>
            <w:tcW w:w="1090" w:type="dxa"/>
          </w:tcPr>
          <w:p w14:paraId="6963F4D7" w14:textId="118C9B1C"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3AB4D065" w14:textId="5A274DF9"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477305" w:rsidRPr="00EF146E" w14:paraId="7F36E5AA" w14:textId="77777777" w:rsidTr="00477305">
        <w:tc>
          <w:tcPr>
            <w:tcW w:w="647" w:type="dxa"/>
          </w:tcPr>
          <w:p w14:paraId="2A863A1D" w14:textId="0F5BC8C4" w:rsidR="00477305" w:rsidRPr="00EF146E" w:rsidRDefault="004E5A5B"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51</w:t>
            </w:r>
          </w:p>
        </w:tc>
        <w:tc>
          <w:tcPr>
            <w:tcW w:w="4822" w:type="dxa"/>
          </w:tcPr>
          <w:p w14:paraId="6F1D6C04" w14:textId="77777777" w:rsidR="00477305" w:rsidRPr="00EF146E" w:rsidRDefault="004E5A5B" w:rsidP="007A37D8">
            <w:pPr>
              <w:jc w:val="both"/>
              <w:rPr>
                <w:rFonts w:ascii="Times New Roman" w:hAnsi="Times New Roman" w:cs="Times New Roman"/>
                <w:sz w:val="24"/>
                <w:szCs w:val="24"/>
              </w:rPr>
            </w:pPr>
            <w:r w:rsidRPr="00EF146E">
              <w:rPr>
                <w:rFonts w:ascii="Times New Roman" w:hAnsi="Times New Roman" w:cs="Times New Roman"/>
                <w:sz w:val="24"/>
                <w:szCs w:val="24"/>
              </w:rPr>
              <w:t>Chatbot Interaction</w:t>
            </w:r>
          </w:p>
          <w:p w14:paraId="7A704040" w14:textId="37E9BB55" w:rsidR="004E5A5B" w:rsidRPr="00EF146E" w:rsidRDefault="009B7C20"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Ask the chatbot an invalid query</w:t>
            </w:r>
          </w:p>
        </w:tc>
        <w:tc>
          <w:tcPr>
            <w:tcW w:w="1299" w:type="dxa"/>
          </w:tcPr>
          <w:p w14:paraId="3F5DCFA9" w14:textId="0BB70C11" w:rsidR="00477305" w:rsidRPr="00EF146E" w:rsidRDefault="009B7C20"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rPr>
              <w:t>I'm sorry, I don't understand</w:t>
            </w:r>
          </w:p>
        </w:tc>
        <w:tc>
          <w:tcPr>
            <w:tcW w:w="1090" w:type="dxa"/>
          </w:tcPr>
          <w:p w14:paraId="0CF45C57" w14:textId="30E735C4"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15873632" w14:textId="31067C5E" w:rsidR="00477305"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24A8D929" w14:textId="77777777" w:rsidTr="00477305">
        <w:tc>
          <w:tcPr>
            <w:tcW w:w="647" w:type="dxa"/>
          </w:tcPr>
          <w:p w14:paraId="12539166" w14:textId="7D256CC5" w:rsidR="009B7C20" w:rsidRPr="00EF146E" w:rsidRDefault="009B7C20"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52</w:t>
            </w:r>
          </w:p>
        </w:tc>
        <w:tc>
          <w:tcPr>
            <w:tcW w:w="4822" w:type="dxa"/>
          </w:tcPr>
          <w:p w14:paraId="4B0C2459" w14:textId="14FA7913" w:rsidR="009B7C20" w:rsidRPr="00EF146E" w:rsidRDefault="009B7C20" w:rsidP="007A37D8">
            <w:pPr>
              <w:jc w:val="both"/>
              <w:rPr>
                <w:rFonts w:ascii="Times New Roman" w:hAnsi="Times New Roman" w:cs="Times New Roman"/>
                <w:sz w:val="24"/>
                <w:szCs w:val="24"/>
              </w:rPr>
            </w:pPr>
            <w:r w:rsidRPr="00EF146E">
              <w:rPr>
                <w:rFonts w:ascii="Times New Roman" w:hAnsi="Times New Roman" w:cs="Times New Roman"/>
                <w:sz w:val="24"/>
                <w:szCs w:val="24"/>
              </w:rPr>
              <w:t>Register</w:t>
            </w:r>
          </w:p>
          <w:p w14:paraId="1F60A7A2" w14:textId="35C7681C" w:rsidR="009B7C20" w:rsidRPr="00EF146E" w:rsidRDefault="009B7C20" w:rsidP="007A37D8">
            <w:pPr>
              <w:jc w:val="both"/>
              <w:rPr>
                <w:rFonts w:ascii="Times New Roman" w:hAnsi="Times New Roman" w:cs="Times New Roman"/>
                <w:sz w:val="24"/>
                <w:szCs w:val="24"/>
              </w:rPr>
            </w:pPr>
            <w:r w:rsidRPr="00EF146E">
              <w:rPr>
                <w:rFonts w:ascii="Times New Roman" w:hAnsi="Times New Roman" w:cs="Times New Roman"/>
                <w:sz w:val="24"/>
                <w:szCs w:val="24"/>
              </w:rPr>
              <w:t xml:space="preserve">Email: </w:t>
            </w:r>
            <w:hyperlink r:id="rId126" w:history="1">
              <w:r w:rsidR="006638F0" w:rsidRPr="00EF146E">
                <w:rPr>
                  <w:rStyle w:val="Hyperlink"/>
                  <w:rFonts w:ascii="Times New Roman" w:hAnsi="Times New Roman" w:cs="Times New Roman"/>
                  <w:sz w:val="24"/>
                  <w:szCs w:val="24"/>
                </w:rPr>
                <w:t>college.nitinsingh@gmail.com</w:t>
              </w:r>
            </w:hyperlink>
          </w:p>
          <w:p w14:paraId="2AFDB871" w14:textId="59788735" w:rsidR="006638F0" w:rsidRPr="00EF146E" w:rsidRDefault="006638F0" w:rsidP="007A37D8">
            <w:pPr>
              <w:jc w:val="both"/>
              <w:rPr>
                <w:rFonts w:ascii="Times New Roman" w:hAnsi="Times New Roman" w:cs="Times New Roman"/>
                <w:sz w:val="24"/>
                <w:szCs w:val="24"/>
              </w:rPr>
            </w:pPr>
            <w:r w:rsidRPr="00EF146E">
              <w:rPr>
                <w:rFonts w:ascii="Times New Roman" w:hAnsi="Times New Roman" w:cs="Times New Roman"/>
                <w:sz w:val="24"/>
                <w:szCs w:val="24"/>
              </w:rPr>
              <w:t>Register with an email that’s already in the system.</w:t>
            </w:r>
          </w:p>
        </w:tc>
        <w:tc>
          <w:tcPr>
            <w:tcW w:w="1299" w:type="dxa"/>
          </w:tcPr>
          <w:p w14:paraId="62999E57" w14:textId="54F29E15" w:rsidR="009B7C20" w:rsidRPr="00EF146E" w:rsidRDefault="008720B3" w:rsidP="007A37D8">
            <w:pPr>
              <w:jc w:val="both"/>
              <w:rPr>
                <w:rFonts w:ascii="Times New Roman" w:hAnsi="Times New Roman" w:cs="Times New Roman"/>
                <w:sz w:val="24"/>
                <w:szCs w:val="24"/>
              </w:rPr>
            </w:pPr>
            <w:r w:rsidRPr="00EF146E">
              <w:rPr>
                <w:rFonts w:ascii="Times New Roman" w:hAnsi="Times New Roman" w:cs="Times New Roman"/>
                <w:sz w:val="24"/>
                <w:szCs w:val="24"/>
              </w:rPr>
              <w:t>Email already registered, please login.</w:t>
            </w:r>
          </w:p>
        </w:tc>
        <w:tc>
          <w:tcPr>
            <w:tcW w:w="1090" w:type="dxa"/>
          </w:tcPr>
          <w:p w14:paraId="3A5C60E6" w14:textId="60DDE5A8"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4FE239C" w14:textId="3BC0511F"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5D167BD3" w14:textId="77777777" w:rsidTr="00477305">
        <w:tc>
          <w:tcPr>
            <w:tcW w:w="647" w:type="dxa"/>
          </w:tcPr>
          <w:p w14:paraId="20441BD8" w14:textId="1DC2FDA1" w:rsidR="009B7C20" w:rsidRPr="00EF146E" w:rsidRDefault="008720B3"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53</w:t>
            </w:r>
          </w:p>
        </w:tc>
        <w:tc>
          <w:tcPr>
            <w:tcW w:w="4822" w:type="dxa"/>
          </w:tcPr>
          <w:p w14:paraId="51FD7BF1" w14:textId="77777777" w:rsidR="009B7C20" w:rsidRPr="00EF146E" w:rsidRDefault="008720B3" w:rsidP="007A37D8">
            <w:pPr>
              <w:jc w:val="both"/>
              <w:rPr>
                <w:rFonts w:ascii="Times New Roman" w:hAnsi="Times New Roman" w:cs="Times New Roman"/>
                <w:sz w:val="24"/>
                <w:szCs w:val="24"/>
              </w:rPr>
            </w:pPr>
            <w:r w:rsidRPr="00EF146E">
              <w:rPr>
                <w:rFonts w:ascii="Times New Roman" w:hAnsi="Times New Roman" w:cs="Times New Roman"/>
                <w:sz w:val="24"/>
                <w:szCs w:val="24"/>
              </w:rPr>
              <w:t>Register</w:t>
            </w:r>
          </w:p>
          <w:p w14:paraId="6FECE224" w14:textId="42657BF1" w:rsidR="008720B3" w:rsidRPr="00EF146E" w:rsidRDefault="00CA07F7" w:rsidP="007A37D8">
            <w:pPr>
              <w:jc w:val="both"/>
              <w:rPr>
                <w:rFonts w:ascii="Times New Roman" w:hAnsi="Times New Roman" w:cs="Times New Roman"/>
                <w:sz w:val="24"/>
                <w:szCs w:val="24"/>
              </w:rPr>
            </w:pPr>
            <w:r w:rsidRPr="00EF146E">
              <w:rPr>
                <w:rFonts w:ascii="Times New Roman" w:hAnsi="Times New Roman" w:cs="Times New Roman"/>
                <w:sz w:val="24"/>
                <w:szCs w:val="24"/>
              </w:rPr>
              <w:t>Registration form without filling</w:t>
            </w:r>
            <w:r w:rsidR="005E2C82" w:rsidRPr="00EF146E">
              <w:rPr>
                <w:rFonts w:ascii="Times New Roman" w:hAnsi="Times New Roman" w:cs="Times New Roman"/>
                <w:sz w:val="24"/>
                <w:szCs w:val="24"/>
              </w:rPr>
              <w:t xml:space="preserve"> out</w:t>
            </w:r>
            <w:r w:rsidRPr="00EF146E">
              <w:rPr>
                <w:rFonts w:ascii="Times New Roman" w:hAnsi="Times New Roman" w:cs="Times New Roman"/>
                <w:sz w:val="24"/>
                <w:szCs w:val="24"/>
              </w:rPr>
              <w:t xml:space="preserve"> any </w:t>
            </w:r>
            <w:proofErr w:type="spellStart"/>
            <w:r w:rsidRPr="00EF146E">
              <w:rPr>
                <w:rFonts w:ascii="Times New Roman" w:hAnsi="Times New Roman" w:cs="Times New Roman"/>
                <w:sz w:val="24"/>
                <w:szCs w:val="24"/>
              </w:rPr>
              <w:t>filed</w:t>
            </w:r>
            <w:r w:rsidR="005E2C82" w:rsidRPr="00EF146E">
              <w:rPr>
                <w:rFonts w:ascii="Times New Roman" w:hAnsi="Times New Roman" w:cs="Times New Roman"/>
                <w:sz w:val="24"/>
                <w:szCs w:val="24"/>
              </w:rPr>
              <w:t>s</w:t>
            </w:r>
            <w:proofErr w:type="spellEnd"/>
            <w:r w:rsidR="005E2C82" w:rsidRPr="00EF146E">
              <w:rPr>
                <w:rFonts w:ascii="Times New Roman" w:hAnsi="Times New Roman" w:cs="Times New Roman"/>
                <w:sz w:val="24"/>
                <w:szCs w:val="24"/>
              </w:rPr>
              <w:t>.</w:t>
            </w:r>
            <w:r w:rsidRPr="00EF146E">
              <w:rPr>
                <w:rFonts w:ascii="Times New Roman" w:hAnsi="Times New Roman" w:cs="Times New Roman"/>
                <w:sz w:val="24"/>
                <w:szCs w:val="24"/>
              </w:rPr>
              <w:t xml:space="preserve"> </w:t>
            </w:r>
          </w:p>
        </w:tc>
        <w:tc>
          <w:tcPr>
            <w:tcW w:w="1299" w:type="dxa"/>
          </w:tcPr>
          <w:p w14:paraId="6DAC7384" w14:textId="0C0A642E" w:rsidR="009B7C20" w:rsidRPr="00EF146E" w:rsidRDefault="005E2C82" w:rsidP="007A37D8">
            <w:pPr>
              <w:jc w:val="both"/>
              <w:rPr>
                <w:rFonts w:ascii="Times New Roman" w:hAnsi="Times New Roman" w:cs="Times New Roman"/>
                <w:sz w:val="24"/>
                <w:szCs w:val="24"/>
              </w:rPr>
            </w:pPr>
            <w:r w:rsidRPr="00EF146E">
              <w:rPr>
                <w:rFonts w:ascii="Times New Roman" w:hAnsi="Times New Roman" w:cs="Times New Roman"/>
                <w:sz w:val="24"/>
                <w:szCs w:val="24"/>
              </w:rPr>
              <w:t>All fields are required.</w:t>
            </w:r>
          </w:p>
        </w:tc>
        <w:tc>
          <w:tcPr>
            <w:tcW w:w="1090" w:type="dxa"/>
          </w:tcPr>
          <w:p w14:paraId="0BD87349" w14:textId="04D71F4B"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9CB7364" w14:textId="4BD8281C"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6B06FE1F" w14:textId="77777777" w:rsidTr="00477305">
        <w:tc>
          <w:tcPr>
            <w:tcW w:w="647" w:type="dxa"/>
          </w:tcPr>
          <w:p w14:paraId="1B004CCA" w14:textId="4FD754DF" w:rsidR="009B7C20" w:rsidRPr="00EF146E" w:rsidRDefault="00B822B9"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54</w:t>
            </w:r>
          </w:p>
        </w:tc>
        <w:tc>
          <w:tcPr>
            <w:tcW w:w="4822" w:type="dxa"/>
          </w:tcPr>
          <w:p w14:paraId="482E37DD" w14:textId="77777777" w:rsidR="009B7C20" w:rsidRPr="00EF146E" w:rsidRDefault="00B822B9" w:rsidP="007A37D8">
            <w:pPr>
              <w:tabs>
                <w:tab w:val="left" w:pos="1524"/>
              </w:tabs>
              <w:jc w:val="both"/>
              <w:rPr>
                <w:rFonts w:ascii="Times New Roman" w:hAnsi="Times New Roman" w:cs="Times New Roman"/>
                <w:sz w:val="24"/>
                <w:szCs w:val="24"/>
              </w:rPr>
            </w:pPr>
            <w:r w:rsidRPr="00EF146E">
              <w:rPr>
                <w:rFonts w:ascii="Times New Roman" w:hAnsi="Times New Roman" w:cs="Times New Roman"/>
                <w:sz w:val="24"/>
                <w:szCs w:val="24"/>
              </w:rPr>
              <w:t>Resend OTP</w:t>
            </w:r>
            <w:r w:rsidRPr="00EF146E">
              <w:rPr>
                <w:rFonts w:ascii="Times New Roman" w:hAnsi="Times New Roman" w:cs="Times New Roman"/>
                <w:sz w:val="24"/>
                <w:szCs w:val="24"/>
              </w:rPr>
              <w:tab/>
            </w:r>
          </w:p>
          <w:p w14:paraId="758EA005" w14:textId="2BEAF276" w:rsidR="00B822B9" w:rsidRPr="00EF146E" w:rsidRDefault="00B822B9" w:rsidP="007A37D8">
            <w:pPr>
              <w:tabs>
                <w:tab w:val="left" w:pos="1524"/>
              </w:tabs>
              <w:jc w:val="both"/>
              <w:rPr>
                <w:rFonts w:ascii="Times New Roman" w:hAnsi="Times New Roman" w:cs="Times New Roman"/>
                <w:sz w:val="24"/>
                <w:szCs w:val="24"/>
              </w:rPr>
            </w:pPr>
            <w:r w:rsidRPr="00EF146E">
              <w:rPr>
                <w:rFonts w:ascii="Times New Roman" w:hAnsi="Times New Roman" w:cs="Times New Roman"/>
                <w:sz w:val="24"/>
                <w:szCs w:val="24"/>
              </w:rPr>
              <w:t>User requests to resend OTP for password recovery</w:t>
            </w:r>
          </w:p>
        </w:tc>
        <w:tc>
          <w:tcPr>
            <w:tcW w:w="1299" w:type="dxa"/>
          </w:tcPr>
          <w:p w14:paraId="7B9DDA52" w14:textId="3DBAE45E" w:rsidR="009B7C20" w:rsidRPr="00EF146E" w:rsidRDefault="003D296F" w:rsidP="007A37D8">
            <w:pPr>
              <w:jc w:val="both"/>
              <w:rPr>
                <w:rFonts w:ascii="Times New Roman" w:hAnsi="Times New Roman" w:cs="Times New Roman"/>
                <w:sz w:val="24"/>
                <w:szCs w:val="24"/>
              </w:rPr>
            </w:pPr>
            <w:r w:rsidRPr="00EF146E">
              <w:rPr>
                <w:rFonts w:ascii="Times New Roman" w:hAnsi="Times New Roman" w:cs="Times New Roman"/>
                <w:sz w:val="24"/>
                <w:szCs w:val="24"/>
              </w:rPr>
              <w:t>OTP has been resent to your email.</w:t>
            </w:r>
          </w:p>
        </w:tc>
        <w:tc>
          <w:tcPr>
            <w:tcW w:w="1090" w:type="dxa"/>
          </w:tcPr>
          <w:p w14:paraId="71CD7B64" w14:textId="6C99C630"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7303920D" w14:textId="6255185F"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9B7C20" w:rsidRPr="00EF146E" w14:paraId="70266329" w14:textId="77777777" w:rsidTr="00477305">
        <w:tc>
          <w:tcPr>
            <w:tcW w:w="647" w:type="dxa"/>
          </w:tcPr>
          <w:p w14:paraId="10766824" w14:textId="19E34C8D" w:rsidR="009B7C20" w:rsidRPr="00EF146E" w:rsidRDefault="003D296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55</w:t>
            </w:r>
          </w:p>
        </w:tc>
        <w:tc>
          <w:tcPr>
            <w:tcW w:w="4822" w:type="dxa"/>
          </w:tcPr>
          <w:p w14:paraId="79786C48" w14:textId="77777777" w:rsidR="009B7C20" w:rsidRPr="00EF146E" w:rsidRDefault="003D296F" w:rsidP="007A37D8">
            <w:pPr>
              <w:jc w:val="both"/>
              <w:rPr>
                <w:rFonts w:ascii="Times New Roman" w:hAnsi="Times New Roman" w:cs="Times New Roman"/>
                <w:sz w:val="24"/>
                <w:szCs w:val="24"/>
              </w:rPr>
            </w:pPr>
            <w:r w:rsidRPr="00EF146E">
              <w:rPr>
                <w:rFonts w:ascii="Times New Roman" w:hAnsi="Times New Roman" w:cs="Times New Roman"/>
                <w:sz w:val="24"/>
                <w:szCs w:val="24"/>
              </w:rPr>
              <w:t>Image Upload</w:t>
            </w:r>
          </w:p>
          <w:p w14:paraId="2985E1AE" w14:textId="3EE314C5" w:rsidR="003D296F" w:rsidRPr="00EF146E" w:rsidRDefault="00E61E18" w:rsidP="007A37D8">
            <w:pPr>
              <w:jc w:val="both"/>
              <w:rPr>
                <w:rFonts w:ascii="Times New Roman" w:hAnsi="Times New Roman" w:cs="Times New Roman"/>
                <w:sz w:val="24"/>
                <w:szCs w:val="24"/>
              </w:rPr>
            </w:pPr>
            <w:r w:rsidRPr="00EF146E">
              <w:rPr>
                <w:rFonts w:ascii="Times New Roman" w:hAnsi="Times New Roman" w:cs="Times New Roman"/>
                <w:sz w:val="24"/>
                <w:szCs w:val="24"/>
              </w:rPr>
              <w:t>Upload an invalid file format (e.g., .exe) as a profile picture.</w:t>
            </w:r>
          </w:p>
        </w:tc>
        <w:tc>
          <w:tcPr>
            <w:tcW w:w="1299" w:type="dxa"/>
          </w:tcPr>
          <w:p w14:paraId="102F9752" w14:textId="1C321527" w:rsidR="009B7C20" w:rsidRPr="00EF146E" w:rsidRDefault="00E61E18" w:rsidP="007A37D8">
            <w:pPr>
              <w:jc w:val="both"/>
              <w:rPr>
                <w:rFonts w:ascii="Times New Roman" w:hAnsi="Times New Roman" w:cs="Times New Roman"/>
                <w:sz w:val="24"/>
                <w:szCs w:val="24"/>
              </w:rPr>
            </w:pPr>
            <w:r w:rsidRPr="00EF146E">
              <w:rPr>
                <w:rFonts w:ascii="Times New Roman" w:hAnsi="Times New Roman" w:cs="Times New Roman"/>
                <w:sz w:val="24"/>
                <w:szCs w:val="24"/>
              </w:rPr>
              <w:t>Invalid file format. Please upload an image.</w:t>
            </w:r>
          </w:p>
        </w:tc>
        <w:tc>
          <w:tcPr>
            <w:tcW w:w="1090" w:type="dxa"/>
          </w:tcPr>
          <w:p w14:paraId="0CCCE6BB" w14:textId="63D6D012"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2BBC416B" w14:textId="42F92F56" w:rsidR="009B7C20"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49936B8B" w14:textId="77777777" w:rsidTr="00477305">
        <w:tc>
          <w:tcPr>
            <w:tcW w:w="647" w:type="dxa"/>
          </w:tcPr>
          <w:p w14:paraId="68A25694" w14:textId="5648C9D6" w:rsidR="00E61E18" w:rsidRPr="00EF146E" w:rsidRDefault="0014299D"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56</w:t>
            </w:r>
          </w:p>
        </w:tc>
        <w:tc>
          <w:tcPr>
            <w:tcW w:w="4822" w:type="dxa"/>
          </w:tcPr>
          <w:p w14:paraId="55BD6081" w14:textId="77777777" w:rsidR="00E61E18" w:rsidRPr="00EF146E" w:rsidRDefault="0014299D" w:rsidP="007A37D8">
            <w:pPr>
              <w:jc w:val="both"/>
              <w:rPr>
                <w:rFonts w:ascii="Times New Roman" w:hAnsi="Times New Roman" w:cs="Times New Roman"/>
                <w:sz w:val="24"/>
                <w:szCs w:val="24"/>
              </w:rPr>
            </w:pPr>
            <w:r w:rsidRPr="00EF146E">
              <w:rPr>
                <w:rFonts w:ascii="Times New Roman" w:hAnsi="Times New Roman" w:cs="Times New Roman"/>
                <w:sz w:val="24"/>
                <w:szCs w:val="24"/>
              </w:rPr>
              <w:t>Edit Blog</w:t>
            </w:r>
          </w:p>
          <w:p w14:paraId="36E05172" w14:textId="5C8EAADF" w:rsidR="0014299D" w:rsidRPr="00EF146E" w:rsidRDefault="0014299D" w:rsidP="007A37D8">
            <w:pPr>
              <w:jc w:val="both"/>
              <w:rPr>
                <w:rFonts w:ascii="Times New Roman" w:hAnsi="Times New Roman" w:cs="Times New Roman"/>
                <w:sz w:val="24"/>
                <w:szCs w:val="24"/>
              </w:rPr>
            </w:pPr>
            <w:r w:rsidRPr="00EF146E">
              <w:rPr>
                <w:rFonts w:ascii="Times New Roman" w:hAnsi="Times New Roman" w:cs="Times New Roman"/>
                <w:sz w:val="24"/>
                <w:szCs w:val="24"/>
              </w:rPr>
              <w:t>Try to update a blog post with invalid content (e.g., HTML tags).</w:t>
            </w:r>
          </w:p>
        </w:tc>
        <w:tc>
          <w:tcPr>
            <w:tcW w:w="1299" w:type="dxa"/>
          </w:tcPr>
          <w:p w14:paraId="56A1488C" w14:textId="59C12DC4" w:rsidR="00E61E18" w:rsidRPr="00EF146E" w:rsidRDefault="0014299D" w:rsidP="007A37D8">
            <w:pPr>
              <w:jc w:val="both"/>
              <w:rPr>
                <w:rFonts w:ascii="Times New Roman" w:hAnsi="Times New Roman" w:cs="Times New Roman"/>
                <w:sz w:val="24"/>
                <w:szCs w:val="24"/>
              </w:rPr>
            </w:pPr>
            <w:r w:rsidRPr="00EF146E">
              <w:rPr>
                <w:rFonts w:ascii="Times New Roman" w:hAnsi="Times New Roman" w:cs="Times New Roman"/>
                <w:sz w:val="24"/>
                <w:szCs w:val="24"/>
              </w:rPr>
              <w:t>Invalid content format</w:t>
            </w:r>
          </w:p>
        </w:tc>
        <w:tc>
          <w:tcPr>
            <w:tcW w:w="1090" w:type="dxa"/>
          </w:tcPr>
          <w:p w14:paraId="0468FD4D" w14:textId="44C14F12"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ACA2FAA" w14:textId="47034765"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201EC0C6" w14:textId="77777777" w:rsidTr="00477305">
        <w:tc>
          <w:tcPr>
            <w:tcW w:w="647" w:type="dxa"/>
          </w:tcPr>
          <w:p w14:paraId="136AE762" w14:textId="2A57C4A1" w:rsidR="00E61E18" w:rsidRPr="00EF146E" w:rsidRDefault="0014299D"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57</w:t>
            </w:r>
          </w:p>
        </w:tc>
        <w:tc>
          <w:tcPr>
            <w:tcW w:w="4822" w:type="dxa"/>
          </w:tcPr>
          <w:p w14:paraId="190C504D" w14:textId="77777777" w:rsidR="00E61E18" w:rsidRPr="00EF146E" w:rsidRDefault="00E829F1" w:rsidP="007A37D8">
            <w:pPr>
              <w:jc w:val="both"/>
              <w:rPr>
                <w:rFonts w:ascii="Times New Roman" w:hAnsi="Times New Roman" w:cs="Times New Roman"/>
                <w:sz w:val="24"/>
                <w:szCs w:val="24"/>
              </w:rPr>
            </w:pPr>
            <w:r w:rsidRPr="00EF146E">
              <w:rPr>
                <w:rFonts w:ascii="Times New Roman" w:hAnsi="Times New Roman" w:cs="Times New Roman"/>
                <w:sz w:val="24"/>
                <w:szCs w:val="24"/>
              </w:rPr>
              <w:t>Add Post</w:t>
            </w:r>
          </w:p>
          <w:p w14:paraId="073B63F6" w14:textId="3BC4DF32" w:rsidR="00E829F1" w:rsidRPr="00EF146E" w:rsidRDefault="00E829F1" w:rsidP="007A37D8">
            <w:pPr>
              <w:jc w:val="both"/>
              <w:rPr>
                <w:rFonts w:ascii="Times New Roman" w:hAnsi="Times New Roman" w:cs="Times New Roman"/>
                <w:sz w:val="24"/>
                <w:szCs w:val="24"/>
              </w:rPr>
            </w:pPr>
            <w:r w:rsidRPr="00EF146E">
              <w:rPr>
                <w:rFonts w:ascii="Times New Roman" w:hAnsi="Times New Roman" w:cs="Times New Roman"/>
                <w:sz w:val="24"/>
                <w:szCs w:val="24"/>
              </w:rPr>
              <w:t>Try to post a large number of blogs consecutively in a short period</w:t>
            </w:r>
            <w:r w:rsidR="00EF146E">
              <w:rPr>
                <w:rFonts w:ascii="Times New Roman" w:hAnsi="Times New Roman" w:cs="Times New Roman"/>
                <w:sz w:val="24"/>
                <w:szCs w:val="24"/>
              </w:rPr>
              <w:t xml:space="preserve"> </w:t>
            </w:r>
            <w:r w:rsidRPr="00EF146E">
              <w:rPr>
                <w:rFonts w:ascii="Times New Roman" w:hAnsi="Times New Roman" w:cs="Times New Roman"/>
                <w:sz w:val="24"/>
                <w:szCs w:val="24"/>
              </w:rPr>
              <w:t>(limit for a day is 5)</w:t>
            </w:r>
          </w:p>
        </w:tc>
        <w:tc>
          <w:tcPr>
            <w:tcW w:w="1299" w:type="dxa"/>
          </w:tcPr>
          <w:p w14:paraId="0C76812E" w14:textId="0204C68E" w:rsidR="00E61E18" w:rsidRPr="00EF146E" w:rsidRDefault="004B35C5" w:rsidP="007A37D8">
            <w:pPr>
              <w:jc w:val="both"/>
              <w:rPr>
                <w:rFonts w:ascii="Times New Roman" w:hAnsi="Times New Roman" w:cs="Times New Roman"/>
                <w:sz w:val="24"/>
                <w:szCs w:val="24"/>
              </w:rPr>
            </w:pPr>
            <w:r w:rsidRPr="00EF146E">
              <w:rPr>
                <w:rFonts w:ascii="Times New Roman" w:hAnsi="Times New Roman" w:cs="Times New Roman"/>
                <w:sz w:val="24"/>
                <w:szCs w:val="24"/>
              </w:rPr>
              <w:t>Post limit exceeded. Try again tom</w:t>
            </w:r>
            <w:r w:rsidR="007D36DA">
              <w:rPr>
                <w:rFonts w:ascii="Times New Roman" w:hAnsi="Times New Roman" w:cs="Times New Roman"/>
                <w:sz w:val="24"/>
                <w:szCs w:val="24"/>
              </w:rPr>
              <w:t>o</w:t>
            </w:r>
            <w:r w:rsidR="00CF4970">
              <w:rPr>
                <w:rFonts w:ascii="Times New Roman" w:hAnsi="Times New Roman" w:cs="Times New Roman"/>
                <w:sz w:val="24"/>
                <w:szCs w:val="24"/>
              </w:rPr>
              <w:t>r</w:t>
            </w:r>
            <w:r w:rsidRPr="00EF146E">
              <w:rPr>
                <w:rFonts w:ascii="Times New Roman" w:hAnsi="Times New Roman" w:cs="Times New Roman"/>
                <w:sz w:val="24"/>
                <w:szCs w:val="24"/>
              </w:rPr>
              <w:t>row.</w:t>
            </w:r>
          </w:p>
        </w:tc>
        <w:tc>
          <w:tcPr>
            <w:tcW w:w="1090" w:type="dxa"/>
          </w:tcPr>
          <w:p w14:paraId="394666A7" w14:textId="7790C6C5"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5CDCDD32" w14:textId="08266A1B"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15BF13C8" w14:textId="77777777" w:rsidTr="00477305">
        <w:tc>
          <w:tcPr>
            <w:tcW w:w="647" w:type="dxa"/>
          </w:tcPr>
          <w:p w14:paraId="7D84D2D4" w14:textId="37250D98" w:rsidR="00E61E18" w:rsidRPr="00EF146E" w:rsidRDefault="00AE5DAC"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58</w:t>
            </w:r>
          </w:p>
        </w:tc>
        <w:tc>
          <w:tcPr>
            <w:tcW w:w="4822" w:type="dxa"/>
          </w:tcPr>
          <w:p w14:paraId="70B7A051" w14:textId="77777777" w:rsidR="00E61E18" w:rsidRPr="00EF146E" w:rsidRDefault="00AE5DAC" w:rsidP="007A37D8">
            <w:pPr>
              <w:jc w:val="both"/>
              <w:rPr>
                <w:rFonts w:ascii="Times New Roman" w:hAnsi="Times New Roman" w:cs="Times New Roman"/>
                <w:sz w:val="24"/>
                <w:szCs w:val="24"/>
              </w:rPr>
            </w:pPr>
            <w:r w:rsidRPr="00EF146E">
              <w:rPr>
                <w:rFonts w:ascii="Times New Roman" w:hAnsi="Times New Roman" w:cs="Times New Roman"/>
                <w:sz w:val="24"/>
                <w:szCs w:val="24"/>
              </w:rPr>
              <w:t>Delete Post</w:t>
            </w:r>
          </w:p>
          <w:p w14:paraId="6B9918E2" w14:textId="6F0FD3F1" w:rsidR="00AE5DAC" w:rsidRPr="00EF146E" w:rsidRDefault="00AE5DAC" w:rsidP="007A37D8">
            <w:pPr>
              <w:jc w:val="both"/>
              <w:rPr>
                <w:rFonts w:ascii="Times New Roman" w:hAnsi="Times New Roman" w:cs="Times New Roman"/>
                <w:sz w:val="24"/>
                <w:szCs w:val="24"/>
              </w:rPr>
            </w:pPr>
            <w:r w:rsidRPr="00EF146E">
              <w:rPr>
                <w:rFonts w:ascii="Times New Roman" w:hAnsi="Times New Roman" w:cs="Times New Roman"/>
                <w:sz w:val="24"/>
                <w:szCs w:val="24"/>
              </w:rPr>
              <w:t>Delete a blog post that has user comments.</w:t>
            </w:r>
          </w:p>
        </w:tc>
        <w:tc>
          <w:tcPr>
            <w:tcW w:w="1299" w:type="dxa"/>
          </w:tcPr>
          <w:p w14:paraId="6B5C7855" w14:textId="0125CC67" w:rsidR="00E61E18" w:rsidRPr="00EF146E" w:rsidRDefault="00041D6F" w:rsidP="007A37D8">
            <w:pPr>
              <w:jc w:val="both"/>
              <w:rPr>
                <w:rFonts w:ascii="Times New Roman" w:hAnsi="Times New Roman" w:cs="Times New Roman"/>
                <w:sz w:val="24"/>
                <w:szCs w:val="24"/>
              </w:rPr>
            </w:pPr>
            <w:r w:rsidRPr="00EF146E">
              <w:rPr>
                <w:rFonts w:ascii="Times New Roman" w:hAnsi="Times New Roman" w:cs="Times New Roman"/>
                <w:sz w:val="24"/>
                <w:szCs w:val="24"/>
              </w:rPr>
              <w:t>Post and all associated comments are deleted</w:t>
            </w:r>
          </w:p>
        </w:tc>
        <w:tc>
          <w:tcPr>
            <w:tcW w:w="1090" w:type="dxa"/>
          </w:tcPr>
          <w:p w14:paraId="558133D0" w14:textId="6994410F"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58AD91CC" w14:textId="79A5D2C8"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07EE6CDD" w14:textId="77777777" w:rsidTr="00477305">
        <w:tc>
          <w:tcPr>
            <w:tcW w:w="647" w:type="dxa"/>
          </w:tcPr>
          <w:p w14:paraId="7D691D51" w14:textId="3E2A1A1E" w:rsidR="00E61E18" w:rsidRPr="00EF146E" w:rsidRDefault="00041D6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59</w:t>
            </w:r>
          </w:p>
        </w:tc>
        <w:tc>
          <w:tcPr>
            <w:tcW w:w="4822" w:type="dxa"/>
          </w:tcPr>
          <w:p w14:paraId="7C3A6999" w14:textId="77777777" w:rsidR="00E61E18" w:rsidRPr="00EF146E" w:rsidRDefault="00041D6F" w:rsidP="007A37D8">
            <w:pPr>
              <w:jc w:val="both"/>
              <w:rPr>
                <w:rFonts w:ascii="Times New Roman" w:hAnsi="Times New Roman" w:cs="Times New Roman"/>
                <w:sz w:val="24"/>
                <w:szCs w:val="24"/>
              </w:rPr>
            </w:pPr>
            <w:r w:rsidRPr="00EF146E">
              <w:rPr>
                <w:rFonts w:ascii="Times New Roman" w:hAnsi="Times New Roman" w:cs="Times New Roman"/>
                <w:sz w:val="24"/>
                <w:szCs w:val="24"/>
              </w:rPr>
              <w:t>Messaging</w:t>
            </w:r>
          </w:p>
          <w:p w14:paraId="44969AA5" w14:textId="4B274801" w:rsidR="00041D6F" w:rsidRPr="00EF146E" w:rsidRDefault="00041D6F" w:rsidP="007A37D8">
            <w:pPr>
              <w:jc w:val="both"/>
              <w:rPr>
                <w:rFonts w:ascii="Times New Roman" w:hAnsi="Times New Roman" w:cs="Times New Roman"/>
                <w:sz w:val="24"/>
                <w:szCs w:val="24"/>
              </w:rPr>
            </w:pPr>
            <w:r w:rsidRPr="00EF146E">
              <w:rPr>
                <w:rFonts w:ascii="Times New Roman" w:hAnsi="Times New Roman" w:cs="Times New Roman"/>
                <w:sz w:val="24"/>
                <w:szCs w:val="24"/>
              </w:rPr>
              <w:t>Attempt to send a blank message in a chat</w:t>
            </w:r>
          </w:p>
        </w:tc>
        <w:tc>
          <w:tcPr>
            <w:tcW w:w="1299" w:type="dxa"/>
          </w:tcPr>
          <w:p w14:paraId="60B78D46" w14:textId="0DEB6697" w:rsidR="00E61E18" w:rsidRPr="00EF146E" w:rsidRDefault="00874B0E" w:rsidP="007A37D8">
            <w:pPr>
              <w:jc w:val="both"/>
              <w:rPr>
                <w:rFonts w:ascii="Times New Roman" w:hAnsi="Times New Roman" w:cs="Times New Roman"/>
                <w:sz w:val="24"/>
                <w:szCs w:val="24"/>
              </w:rPr>
            </w:pPr>
            <w:r w:rsidRPr="00EF146E">
              <w:rPr>
                <w:rFonts w:ascii="Times New Roman" w:hAnsi="Times New Roman" w:cs="Times New Roman"/>
                <w:sz w:val="24"/>
                <w:szCs w:val="24"/>
              </w:rPr>
              <w:t>Message cannot be empty</w:t>
            </w:r>
          </w:p>
        </w:tc>
        <w:tc>
          <w:tcPr>
            <w:tcW w:w="1090" w:type="dxa"/>
          </w:tcPr>
          <w:p w14:paraId="7CB38E64" w14:textId="4278C93E"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F6A9BFA" w14:textId="2ECD1DAD"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5E22A513" w14:textId="77777777" w:rsidTr="00477305">
        <w:tc>
          <w:tcPr>
            <w:tcW w:w="647" w:type="dxa"/>
          </w:tcPr>
          <w:p w14:paraId="79B20706" w14:textId="5FCC8728" w:rsidR="00E61E18" w:rsidRPr="00EF146E" w:rsidRDefault="00874B0E"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60</w:t>
            </w:r>
          </w:p>
        </w:tc>
        <w:tc>
          <w:tcPr>
            <w:tcW w:w="4822" w:type="dxa"/>
          </w:tcPr>
          <w:p w14:paraId="3B96F6C3" w14:textId="77777777" w:rsidR="00E61E18" w:rsidRPr="00EF146E" w:rsidRDefault="00874B0E" w:rsidP="007A37D8">
            <w:pPr>
              <w:jc w:val="both"/>
              <w:rPr>
                <w:rFonts w:ascii="Times New Roman" w:hAnsi="Times New Roman" w:cs="Times New Roman"/>
                <w:sz w:val="24"/>
                <w:szCs w:val="24"/>
              </w:rPr>
            </w:pPr>
            <w:r w:rsidRPr="00EF146E">
              <w:rPr>
                <w:rFonts w:ascii="Times New Roman" w:hAnsi="Times New Roman" w:cs="Times New Roman"/>
                <w:sz w:val="24"/>
                <w:szCs w:val="24"/>
              </w:rPr>
              <w:t>Messaging</w:t>
            </w:r>
          </w:p>
          <w:p w14:paraId="3320120B" w14:textId="77777777" w:rsidR="00874B0E" w:rsidRPr="00EF146E" w:rsidRDefault="00874B0E" w:rsidP="007A37D8">
            <w:pPr>
              <w:jc w:val="both"/>
              <w:rPr>
                <w:rFonts w:ascii="Times New Roman" w:hAnsi="Times New Roman" w:cs="Times New Roman"/>
                <w:sz w:val="24"/>
                <w:szCs w:val="24"/>
              </w:rPr>
            </w:pPr>
            <w:r w:rsidRPr="00EF146E">
              <w:rPr>
                <w:rFonts w:ascii="Times New Roman" w:hAnsi="Times New Roman" w:cs="Times New Roman"/>
                <w:sz w:val="24"/>
                <w:szCs w:val="24"/>
              </w:rPr>
              <w:t>User receives a message while logged out of the app.</w:t>
            </w:r>
          </w:p>
          <w:p w14:paraId="3DC47368" w14:textId="6EC646D4" w:rsidR="00874B0E" w:rsidRPr="00EF146E" w:rsidRDefault="00874B0E" w:rsidP="007A37D8">
            <w:pPr>
              <w:jc w:val="both"/>
              <w:rPr>
                <w:rFonts w:ascii="Times New Roman" w:hAnsi="Times New Roman" w:cs="Times New Roman"/>
                <w:sz w:val="24"/>
                <w:szCs w:val="24"/>
              </w:rPr>
            </w:pPr>
          </w:p>
        </w:tc>
        <w:tc>
          <w:tcPr>
            <w:tcW w:w="1299" w:type="dxa"/>
          </w:tcPr>
          <w:p w14:paraId="348C2AEF" w14:textId="7D6BB59B" w:rsidR="00E61E18" w:rsidRPr="00EF146E" w:rsidRDefault="00C23584" w:rsidP="007A37D8">
            <w:pPr>
              <w:jc w:val="both"/>
              <w:rPr>
                <w:rFonts w:ascii="Times New Roman" w:hAnsi="Times New Roman" w:cs="Times New Roman"/>
                <w:sz w:val="24"/>
                <w:szCs w:val="24"/>
              </w:rPr>
            </w:pPr>
            <w:r w:rsidRPr="00EF146E">
              <w:rPr>
                <w:rFonts w:ascii="Times New Roman" w:hAnsi="Times New Roman" w:cs="Times New Roman"/>
                <w:sz w:val="24"/>
                <w:szCs w:val="24"/>
              </w:rPr>
              <w:t>Message is delivered, and notification is shown once logged in.</w:t>
            </w:r>
          </w:p>
        </w:tc>
        <w:tc>
          <w:tcPr>
            <w:tcW w:w="1090" w:type="dxa"/>
          </w:tcPr>
          <w:p w14:paraId="0057D79D" w14:textId="41CBCCB3"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4F74BC5" w14:textId="5C6FA2F7"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3E116CEC" w14:textId="77777777" w:rsidTr="00477305">
        <w:tc>
          <w:tcPr>
            <w:tcW w:w="647" w:type="dxa"/>
          </w:tcPr>
          <w:p w14:paraId="4772B398" w14:textId="2728977D" w:rsidR="00E61E18" w:rsidRPr="00EF146E" w:rsidRDefault="003703E5"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61</w:t>
            </w:r>
          </w:p>
        </w:tc>
        <w:tc>
          <w:tcPr>
            <w:tcW w:w="4822" w:type="dxa"/>
          </w:tcPr>
          <w:p w14:paraId="68818997" w14:textId="77777777" w:rsidR="00E61E18" w:rsidRPr="00EF146E" w:rsidRDefault="003703E5" w:rsidP="007A37D8">
            <w:pPr>
              <w:jc w:val="both"/>
              <w:rPr>
                <w:rFonts w:ascii="Times New Roman" w:hAnsi="Times New Roman" w:cs="Times New Roman"/>
                <w:sz w:val="24"/>
                <w:szCs w:val="24"/>
              </w:rPr>
            </w:pPr>
            <w:r w:rsidRPr="00EF146E">
              <w:rPr>
                <w:rFonts w:ascii="Times New Roman" w:hAnsi="Times New Roman" w:cs="Times New Roman"/>
                <w:sz w:val="24"/>
                <w:szCs w:val="24"/>
              </w:rPr>
              <w:t>Chatbot</w:t>
            </w:r>
          </w:p>
          <w:p w14:paraId="1660A6CA" w14:textId="6B1D2B98" w:rsidR="003703E5" w:rsidRPr="00EF146E" w:rsidRDefault="003703E5" w:rsidP="007A37D8">
            <w:pPr>
              <w:jc w:val="both"/>
              <w:rPr>
                <w:rFonts w:ascii="Times New Roman" w:hAnsi="Times New Roman" w:cs="Times New Roman"/>
                <w:sz w:val="24"/>
                <w:szCs w:val="24"/>
              </w:rPr>
            </w:pPr>
            <w:r w:rsidRPr="00EF146E">
              <w:rPr>
                <w:rFonts w:ascii="Times New Roman" w:hAnsi="Times New Roman" w:cs="Times New Roman"/>
                <w:sz w:val="24"/>
                <w:szCs w:val="24"/>
              </w:rPr>
              <w:t>Send a query that exceeds the character limit.</w:t>
            </w:r>
          </w:p>
        </w:tc>
        <w:tc>
          <w:tcPr>
            <w:tcW w:w="1299" w:type="dxa"/>
          </w:tcPr>
          <w:p w14:paraId="14EB5253" w14:textId="1E36FDDC" w:rsidR="00E61E18" w:rsidRPr="00EF146E" w:rsidRDefault="003703E5" w:rsidP="007A37D8">
            <w:pPr>
              <w:jc w:val="both"/>
              <w:rPr>
                <w:rFonts w:ascii="Times New Roman" w:hAnsi="Times New Roman" w:cs="Times New Roman"/>
                <w:sz w:val="24"/>
                <w:szCs w:val="24"/>
              </w:rPr>
            </w:pPr>
            <w:r w:rsidRPr="00EF146E">
              <w:rPr>
                <w:rFonts w:ascii="Times New Roman" w:hAnsi="Times New Roman" w:cs="Times New Roman"/>
                <w:sz w:val="24"/>
                <w:szCs w:val="24"/>
              </w:rPr>
              <w:t>Your query is too long</w:t>
            </w:r>
          </w:p>
        </w:tc>
        <w:tc>
          <w:tcPr>
            <w:tcW w:w="1090" w:type="dxa"/>
          </w:tcPr>
          <w:p w14:paraId="22C203CF" w14:textId="255610A6"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0818E4E2" w14:textId="71C97742"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5889B634" w14:textId="77777777" w:rsidTr="00477305">
        <w:tc>
          <w:tcPr>
            <w:tcW w:w="647" w:type="dxa"/>
          </w:tcPr>
          <w:p w14:paraId="31E3C2D6" w14:textId="2DE43D35" w:rsidR="00E61E18" w:rsidRPr="00EF146E" w:rsidRDefault="0002246F"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62</w:t>
            </w:r>
          </w:p>
        </w:tc>
        <w:tc>
          <w:tcPr>
            <w:tcW w:w="4822" w:type="dxa"/>
          </w:tcPr>
          <w:p w14:paraId="57DDBB75" w14:textId="77777777" w:rsidR="00E61E18" w:rsidRPr="00EF146E" w:rsidRDefault="0002246F" w:rsidP="007A37D8">
            <w:pPr>
              <w:jc w:val="both"/>
              <w:rPr>
                <w:rFonts w:ascii="Times New Roman" w:hAnsi="Times New Roman" w:cs="Times New Roman"/>
                <w:sz w:val="24"/>
                <w:szCs w:val="24"/>
              </w:rPr>
            </w:pPr>
            <w:r w:rsidRPr="00EF146E">
              <w:rPr>
                <w:rFonts w:ascii="Times New Roman" w:hAnsi="Times New Roman" w:cs="Times New Roman"/>
                <w:sz w:val="24"/>
                <w:szCs w:val="24"/>
              </w:rPr>
              <w:t>Search and Filter</w:t>
            </w:r>
          </w:p>
          <w:p w14:paraId="09B66117" w14:textId="56DC5DA8" w:rsidR="0002246F" w:rsidRPr="00EF146E" w:rsidRDefault="0002246F" w:rsidP="007A37D8">
            <w:pPr>
              <w:jc w:val="both"/>
              <w:rPr>
                <w:rFonts w:ascii="Times New Roman" w:hAnsi="Times New Roman" w:cs="Times New Roman"/>
                <w:sz w:val="24"/>
                <w:szCs w:val="24"/>
              </w:rPr>
            </w:pPr>
            <w:r w:rsidRPr="00EF146E">
              <w:rPr>
                <w:rFonts w:ascii="Times New Roman" w:hAnsi="Times New Roman" w:cs="Times New Roman"/>
                <w:sz w:val="24"/>
                <w:szCs w:val="24"/>
              </w:rPr>
              <w:t>Search user who does not exist in the system</w:t>
            </w:r>
          </w:p>
        </w:tc>
        <w:tc>
          <w:tcPr>
            <w:tcW w:w="1299" w:type="dxa"/>
          </w:tcPr>
          <w:p w14:paraId="34B75E90" w14:textId="3D12813C" w:rsidR="00E61E18" w:rsidRPr="00EF146E" w:rsidRDefault="00EF146E" w:rsidP="007A37D8">
            <w:pPr>
              <w:jc w:val="both"/>
              <w:rPr>
                <w:rFonts w:ascii="Times New Roman" w:hAnsi="Times New Roman" w:cs="Times New Roman"/>
                <w:sz w:val="24"/>
                <w:szCs w:val="24"/>
              </w:rPr>
            </w:pPr>
            <w:r w:rsidRPr="00EF146E">
              <w:rPr>
                <w:rFonts w:ascii="Times New Roman" w:hAnsi="Times New Roman" w:cs="Times New Roman"/>
                <w:sz w:val="24"/>
                <w:szCs w:val="24"/>
              </w:rPr>
              <w:t>No user found</w:t>
            </w:r>
          </w:p>
        </w:tc>
        <w:tc>
          <w:tcPr>
            <w:tcW w:w="1090" w:type="dxa"/>
          </w:tcPr>
          <w:p w14:paraId="79B37E6B" w14:textId="30E3919D"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7605D357" w14:textId="081536CA"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E61E18" w:rsidRPr="00EF146E" w14:paraId="5E0A8A46" w14:textId="77777777" w:rsidTr="00477305">
        <w:tc>
          <w:tcPr>
            <w:tcW w:w="647" w:type="dxa"/>
          </w:tcPr>
          <w:p w14:paraId="54FE1440" w14:textId="0A13764A" w:rsidR="00E61E18" w:rsidRPr="00EF146E" w:rsidRDefault="00EF146E" w:rsidP="007A37D8">
            <w:pPr>
              <w:jc w:val="both"/>
              <w:rPr>
                <w:rFonts w:ascii="Times New Roman" w:hAnsi="Times New Roman" w:cs="Times New Roman"/>
                <w:sz w:val="24"/>
                <w:szCs w:val="24"/>
                <w:lang w:val="en-US"/>
              </w:rPr>
            </w:pPr>
            <w:r w:rsidRPr="00EF146E">
              <w:rPr>
                <w:rFonts w:ascii="Times New Roman" w:hAnsi="Times New Roman" w:cs="Times New Roman"/>
                <w:sz w:val="24"/>
                <w:szCs w:val="24"/>
                <w:lang w:val="en-US"/>
              </w:rPr>
              <w:t>63</w:t>
            </w:r>
          </w:p>
        </w:tc>
        <w:tc>
          <w:tcPr>
            <w:tcW w:w="4822" w:type="dxa"/>
          </w:tcPr>
          <w:p w14:paraId="7A8AFF2B" w14:textId="77777777" w:rsidR="00E61E18" w:rsidRPr="00EF146E" w:rsidRDefault="00EF146E" w:rsidP="007A37D8">
            <w:pPr>
              <w:jc w:val="both"/>
              <w:rPr>
                <w:rFonts w:ascii="Times New Roman" w:hAnsi="Times New Roman" w:cs="Times New Roman"/>
                <w:sz w:val="24"/>
                <w:szCs w:val="24"/>
              </w:rPr>
            </w:pPr>
            <w:r w:rsidRPr="00EF146E">
              <w:rPr>
                <w:rFonts w:ascii="Times New Roman" w:hAnsi="Times New Roman" w:cs="Times New Roman"/>
                <w:sz w:val="24"/>
                <w:szCs w:val="24"/>
              </w:rPr>
              <w:t>Filter</w:t>
            </w:r>
          </w:p>
          <w:p w14:paraId="325BAC19" w14:textId="60CB24AB" w:rsidR="00EF146E" w:rsidRPr="00EF146E" w:rsidRDefault="00EF146E" w:rsidP="007A37D8">
            <w:pPr>
              <w:jc w:val="both"/>
              <w:rPr>
                <w:rFonts w:ascii="Times New Roman" w:hAnsi="Times New Roman" w:cs="Times New Roman"/>
                <w:sz w:val="24"/>
                <w:szCs w:val="24"/>
              </w:rPr>
            </w:pPr>
            <w:r w:rsidRPr="00EF146E">
              <w:rPr>
                <w:rFonts w:ascii="Times New Roman" w:hAnsi="Times New Roman" w:cs="Times New Roman"/>
                <w:sz w:val="24"/>
                <w:szCs w:val="24"/>
              </w:rPr>
              <w:t>Apply a date filter has no matching post</w:t>
            </w:r>
          </w:p>
        </w:tc>
        <w:tc>
          <w:tcPr>
            <w:tcW w:w="1299" w:type="dxa"/>
          </w:tcPr>
          <w:p w14:paraId="01E6148D" w14:textId="3F74FEB8" w:rsidR="00E61E18" w:rsidRPr="00EF146E" w:rsidRDefault="00EF146E" w:rsidP="007A37D8">
            <w:pPr>
              <w:jc w:val="both"/>
              <w:rPr>
                <w:rFonts w:ascii="Times New Roman" w:hAnsi="Times New Roman" w:cs="Times New Roman"/>
                <w:sz w:val="24"/>
                <w:szCs w:val="24"/>
              </w:rPr>
            </w:pPr>
            <w:r w:rsidRPr="00EF146E">
              <w:rPr>
                <w:rFonts w:ascii="Times New Roman" w:hAnsi="Times New Roman" w:cs="Times New Roman"/>
                <w:sz w:val="24"/>
                <w:szCs w:val="24"/>
              </w:rPr>
              <w:t>No data found</w:t>
            </w:r>
          </w:p>
        </w:tc>
        <w:tc>
          <w:tcPr>
            <w:tcW w:w="1090" w:type="dxa"/>
          </w:tcPr>
          <w:p w14:paraId="72AF140D" w14:textId="3E8785ED"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58" w:type="dxa"/>
          </w:tcPr>
          <w:p w14:paraId="41A124B8" w14:textId="7029A113" w:rsidR="00E61E18" w:rsidRPr="00EF146E" w:rsidRDefault="00CF4970" w:rsidP="007A37D8">
            <w:pPr>
              <w:jc w:val="both"/>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2A28F409" w14:textId="77777777" w:rsidR="005839DF" w:rsidRDefault="005839DF" w:rsidP="007A37D8">
      <w:pPr>
        <w:tabs>
          <w:tab w:val="left" w:pos="3348"/>
        </w:tabs>
        <w:jc w:val="both"/>
        <w:rPr>
          <w:rFonts w:ascii="Times New Roman" w:hAnsi="Times New Roman" w:cs="Times New Roman"/>
          <w:sz w:val="24"/>
          <w:szCs w:val="24"/>
        </w:rPr>
      </w:pPr>
    </w:p>
    <w:p w14:paraId="440978EB" w14:textId="04019AFA" w:rsidR="00E51E79" w:rsidRPr="00EF1162" w:rsidRDefault="00E51E79" w:rsidP="00E51E79">
      <w:pPr>
        <w:pStyle w:val="Caption"/>
        <w:rPr>
          <w:rFonts w:cs="Times New Roman"/>
          <w:b/>
          <w:bCs/>
          <w:i/>
          <w:iCs w:val="0"/>
          <w:szCs w:val="24"/>
          <w:lang w:val="en-US"/>
        </w:rPr>
      </w:pPr>
      <w:bookmarkStart w:id="23" w:name="_Toc148126522"/>
      <w:r w:rsidRPr="00EF1162">
        <w:rPr>
          <w:b/>
          <w:bCs/>
          <w:i/>
          <w:iCs w:val="0"/>
        </w:rPr>
        <w:t>Table</w:t>
      </w:r>
      <w:r w:rsidR="00EF1162" w:rsidRPr="00EF1162">
        <w:rPr>
          <w:b/>
          <w:bCs/>
          <w:i/>
          <w:iCs w:val="0"/>
        </w:rPr>
        <w:t>4</w:t>
      </w:r>
      <w:r w:rsidRPr="00EF1162">
        <w:rPr>
          <w:b/>
          <w:bCs/>
          <w:i/>
          <w:iCs w:val="0"/>
        </w:rPr>
        <w:t>.7</w:t>
      </w:r>
      <w:r w:rsidRPr="00EF1162">
        <w:rPr>
          <w:rFonts w:cs="Times New Roman"/>
          <w:b/>
          <w:bCs/>
          <w:i/>
          <w:iCs w:val="0"/>
          <w:szCs w:val="24"/>
          <w:lang w:val="en-US"/>
        </w:rPr>
        <w:t xml:space="preserve"> Test Cases</w:t>
      </w:r>
      <w:bookmarkEnd w:id="23"/>
    </w:p>
    <w:p w14:paraId="7C2584A2" w14:textId="77777777" w:rsidR="007B24A5" w:rsidRDefault="007B24A5" w:rsidP="007A37D8">
      <w:pPr>
        <w:tabs>
          <w:tab w:val="left" w:pos="3348"/>
        </w:tabs>
        <w:jc w:val="both"/>
        <w:rPr>
          <w:rFonts w:ascii="Times New Roman" w:hAnsi="Times New Roman" w:cs="Times New Roman"/>
          <w:sz w:val="24"/>
          <w:szCs w:val="24"/>
        </w:rPr>
      </w:pPr>
    </w:p>
    <w:p w14:paraId="2726642E" w14:textId="77777777" w:rsidR="007B24A5" w:rsidRDefault="007B24A5" w:rsidP="007A37D8">
      <w:pPr>
        <w:tabs>
          <w:tab w:val="left" w:pos="3348"/>
        </w:tabs>
        <w:jc w:val="both"/>
        <w:rPr>
          <w:rFonts w:ascii="Times New Roman" w:hAnsi="Times New Roman" w:cs="Times New Roman"/>
          <w:sz w:val="24"/>
          <w:szCs w:val="24"/>
        </w:rPr>
      </w:pPr>
    </w:p>
    <w:p w14:paraId="0F1EAC8C" w14:textId="77777777" w:rsidR="007B24A5" w:rsidRDefault="007B24A5" w:rsidP="007A37D8">
      <w:pPr>
        <w:tabs>
          <w:tab w:val="left" w:pos="3348"/>
        </w:tabs>
        <w:jc w:val="both"/>
        <w:rPr>
          <w:rFonts w:ascii="Times New Roman" w:hAnsi="Times New Roman" w:cs="Times New Roman"/>
          <w:sz w:val="24"/>
          <w:szCs w:val="24"/>
        </w:rPr>
      </w:pPr>
    </w:p>
    <w:p w14:paraId="4E26D7D2" w14:textId="77777777" w:rsidR="007B24A5" w:rsidRDefault="007B24A5" w:rsidP="007A37D8">
      <w:pPr>
        <w:tabs>
          <w:tab w:val="left" w:pos="3348"/>
        </w:tabs>
        <w:jc w:val="both"/>
        <w:rPr>
          <w:rFonts w:ascii="Times New Roman" w:hAnsi="Times New Roman" w:cs="Times New Roman"/>
          <w:sz w:val="24"/>
          <w:szCs w:val="24"/>
        </w:rPr>
      </w:pPr>
    </w:p>
    <w:p w14:paraId="7F130DDB" w14:textId="77777777" w:rsidR="007B24A5" w:rsidRDefault="007B24A5" w:rsidP="007A37D8">
      <w:pPr>
        <w:tabs>
          <w:tab w:val="left" w:pos="3348"/>
        </w:tabs>
        <w:jc w:val="both"/>
        <w:rPr>
          <w:rFonts w:ascii="Times New Roman" w:hAnsi="Times New Roman" w:cs="Times New Roman"/>
          <w:sz w:val="24"/>
          <w:szCs w:val="24"/>
        </w:rPr>
      </w:pPr>
    </w:p>
    <w:p w14:paraId="546C10BA" w14:textId="77777777" w:rsidR="00DE2EE8" w:rsidRDefault="00DE2EE8" w:rsidP="007A37D8">
      <w:pPr>
        <w:tabs>
          <w:tab w:val="left" w:pos="3348"/>
        </w:tabs>
        <w:jc w:val="both"/>
        <w:rPr>
          <w:rFonts w:ascii="Times New Roman" w:hAnsi="Times New Roman" w:cs="Times New Roman"/>
          <w:sz w:val="24"/>
          <w:szCs w:val="24"/>
        </w:rPr>
      </w:pPr>
    </w:p>
    <w:p w14:paraId="4396D9CE" w14:textId="77777777" w:rsidR="0001141A" w:rsidRDefault="0001141A" w:rsidP="007A37D8">
      <w:pPr>
        <w:tabs>
          <w:tab w:val="left" w:pos="3348"/>
        </w:tabs>
        <w:jc w:val="both"/>
        <w:rPr>
          <w:rFonts w:ascii="Times New Roman" w:hAnsi="Times New Roman" w:cs="Times New Roman"/>
          <w:sz w:val="24"/>
          <w:szCs w:val="24"/>
        </w:rPr>
      </w:pPr>
    </w:p>
    <w:p w14:paraId="4BE74F93" w14:textId="77777777" w:rsidR="0001141A" w:rsidRDefault="0001141A" w:rsidP="007A37D8">
      <w:pPr>
        <w:tabs>
          <w:tab w:val="left" w:pos="3348"/>
        </w:tabs>
        <w:jc w:val="both"/>
        <w:rPr>
          <w:rFonts w:ascii="Times New Roman" w:hAnsi="Times New Roman" w:cs="Times New Roman"/>
          <w:sz w:val="24"/>
          <w:szCs w:val="24"/>
        </w:rPr>
      </w:pPr>
    </w:p>
    <w:p w14:paraId="3CDCF5CB" w14:textId="77777777" w:rsidR="0001141A" w:rsidRDefault="0001141A" w:rsidP="007A37D8">
      <w:pPr>
        <w:tabs>
          <w:tab w:val="left" w:pos="3348"/>
        </w:tabs>
        <w:jc w:val="both"/>
        <w:rPr>
          <w:rFonts w:ascii="Times New Roman" w:hAnsi="Times New Roman" w:cs="Times New Roman"/>
          <w:sz w:val="24"/>
          <w:szCs w:val="24"/>
        </w:rPr>
      </w:pPr>
    </w:p>
    <w:p w14:paraId="4EE0CB08" w14:textId="77777777" w:rsidR="0001141A" w:rsidRDefault="0001141A" w:rsidP="007A37D8">
      <w:pPr>
        <w:tabs>
          <w:tab w:val="left" w:pos="3348"/>
        </w:tabs>
        <w:jc w:val="both"/>
        <w:rPr>
          <w:rFonts w:ascii="Times New Roman" w:hAnsi="Times New Roman" w:cs="Times New Roman"/>
          <w:sz w:val="24"/>
          <w:szCs w:val="24"/>
        </w:rPr>
      </w:pPr>
    </w:p>
    <w:p w14:paraId="1EE9CC68" w14:textId="77777777" w:rsidR="0001141A" w:rsidRDefault="0001141A" w:rsidP="007A37D8">
      <w:pPr>
        <w:tabs>
          <w:tab w:val="left" w:pos="3348"/>
        </w:tabs>
        <w:jc w:val="both"/>
        <w:rPr>
          <w:rFonts w:ascii="Times New Roman" w:hAnsi="Times New Roman" w:cs="Times New Roman"/>
          <w:sz w:val="24"/>
          <w:szCs w:val="24"/>
        </w:rPr>
      </w:pPr>
    </w:p>
    <w:p w14:paraId="2FB887E1" w14:textId="77777777" w:rsidR="0001141A" w:rsidRDefault="0001141A" w:rsidP="007A37D8">
      <w:pPr>
        <w:tabs>
          <w:tab w:val="left" w:pos="3348"/>
        </w:tabs>
        <w:jc w:val="both"/>
        <w:rPr>
          <w:rFonts w:ascii="Times New Roman" w:hAnsi="Times New Roman" w:cs="Times New Roman"/>
          <w:sz w:val="24"/>
          <w:szCs w:val="24"/>
        </w:rPr>
      </w:pPr>
    </w:p>
    <w:p w14:paraId="337859F7" w14:textId="77777777" w:rsidR="0001141A" w:rsidRDefault="0001141A" w:rsidP="007A37D8">
      <w:pPr>
        <w:tabs>
          <w:tab w:val="left" w:pos="3348"/>
        </w:tabs>
        <w:jc w:val="both"/>
        <w:rPr>
          <w:rFonts w:ascii="Times New Roman" w:hAnsi="Times New Roman" w:cs="Times New Roman"/>
          <w:sz w:val="24"/>
          <w:szCs w:val="24"/>
        </w:rPr>
      </w:pPr>
    </w:p>
    <w:p w14:paraId="68BEADCB" w14:textId="77777777" w:rsidR="0001141A" w:rsidRDefault="0001141A" w:rsidP="007A37D8">
      <w:pPr>
        <w:tabs>
          <w:tab w:val="left" w:pos="3348"/>
        </w:tabs>
        <w:jc w:val="both"/>
        <w:rPr>
          <w:rFonts w:ascii="Times New Roman" w:hAnsi="Times New Roman" w:cs="Times New Roman"/>
          <w:sz w:val="24"/>
          <w:szCs w:val="24"/>
        </w:rPr>
      </w:pPr>
    </w:p>
    <w:p w14:paraId="18730077" w14:textId="77777777" w:rsidR="0001141A" w:rsidRDefault="0001141A" w:rsidP="007A37D8">
      <w:pPr>
        <w:tabs>
          <w:tab w:val="left" w:pos="3348"/>
        </w:tabs>
        <w:jc w:val="both"/>
        <w:rPr>
          <w:rFonts w:ascii="Times New Roman" w:hAnsi="Times New Roman" w:cs="Times New Roman"/>
          <w:sz w:val="24"/>
          <w:szCs w:val="24"/>
        </w:rPr>
      </w:pPr>
    </w:p>
    <w:p w14:paraId="2177C991" w14:textId="77777777" w:rsidR="007B24A5" w:rsidRPr="0020471C" w:rsidRDefault="007B24A5" w:rsidP="0020471C">
      <w:pPr>
        <w:pStyle w:val="Heading4"/>
      </w:pPr>
      <w:bookmarkStart w:id="24" w:name="_Toc148126512"/>
      <w:r w:rsidRPr="0020471C">
        <w:t>References</w:t>
      </w:r>
      <w:bookmarkEnd w:id="24"/>
    </w:p>
    <w:p w14:paraId="0B7C7601" w14:textId="77777777" w:rsidR="007B24A5" w:rsidRPr="00C00E90" w:rsidRDefault="007B24A5" w:rsidP="0020471C">
      <w:pPr>
        <w:pStyle w:val="ListParagraph"/>
        <w:numPr>
          <w:ilvl w:val="0"/>
          <w:numId w:val="72"/>
        </w:numPr>
        <w:spacing w:line="360" w:lineRule="auto"/>
        <w:jc w:val="both"/>
        <w:rPr>
          <w:lang w:val="en-US"/>
        </w:rPr>
      </w:pPr>
      <w:r>
        <w:rPr>
          <w:rFonts w:ascii="Times New Roman" w:hAnsi="Times New Roman" w:cs="Times New Roman"/>
          <w:b/>
          <w:bCs/>
          <w:sz w:val="24"/>
          <w:szCs w:val="24"/>
          <w:lang w:val="en-US"/>
        </w:rPr>
        <w:t>Book references:</w:t>
      </w:r>
    </w:p>
    <w:p w14:paraId="0154638B" w14:textId="6CAA608F" w:rsidR="00342685" w:rsidRDefault="00342685" w:rsidP="00342685">
      <w:pPr>
        <w:pStyle w:val="ListParagraph"/>
        <w:numPr>
          <w:ilvl w:val="0"/>
          <w:numId w:val="69"/>
        </w:numPr>
        <w:spacing w:after="154" w:line="264" w:lineRule="auto"/>
        <w:ind w:right="774"/>
        <w:jc w:val="both"/>
      </w:pPr>
      <w:r>
        <w:t xml:space="preserve">Database System Concepts, “Henry F. Korth, Abraham Silberschatz, S. </w:t>
      </w:r>
    </w:p>
    <w:p w14:paraId="1D7B8D36" w14:textId="77777777" w:rsidR="00342685" w:rsidRDefault="00342685" w:rsidP="00342685">
      <w:pPr>
        <w:pStyle w:val="ListParagraph"/>
        <w:numPr>
          <w:ilvl w:val="0"/>
          <w:numId w:val="69"/>
        </w:numPr>
        <w:ind w:right="774"/>
      </w:pPr>
      <w:r>
        <w:t xml:space="preserve">Sudarshan” McGraw-Hill 4th Edition. </w:t>
      </w:r>
    </w:p>
    <w:p w14:paraId="27E50F8F" w14:textId="77777777" w:rsidR="00342685" w:rsidRDefault="00342685" w:rsidP="00342685">
      <w:pPr>
        <w:numPr>
          <w:ilvl w:val="0"/>
          <w:numId w:val="69"/>
        </w:numPr>
        <w:spacing w:after="154" w:line="264" w:lineRule="auto"/>
        <w:ind w:right="774"/>
        <w:jc w:val="both"/>
      </w:pPr>
      <w:r>
        <w:t xml:space="preserve">Software Engineering, “Ian Somerville”, 8th Edition, Pearson Education. </w:t>
      </w:r>
    </w:p>
    <w:p w14:paraId="1992B61C" w14:textId="77777777" w:rsidR="00342685" w:rsidRDefault="00342685" w:rsidP="00342685">
      <w:pPr>
        <w:numPr>
          <w:ilvl w:val="0"/>
          <w:numId w:val="69"/>
        </w:numPr>
        <w:spacing w:after="26" w:line="388" w:lineRule="auto"/>
        <w:ind w:right="774"/>
        <w:jc w:val="both"/>
      </w:pPr>
      <w:r>
        <w:t xml:space="preserve">Object-Oriented </w:t>
      </w:r>
      <w:proofErr w:type="spellStart"/>
      <w:r>
        <w:t>Modeling</w:t>
      </w:r>
      <w:proofErr w:type="spellEnd"/>
      <w:r>
        <w:t xml:space="preserve"> and Design with UML, Michelle Blaha &amp; James </w:t>
      </w:r>
      <w:proofErr w:type="gramStart"/>
      <w:r>
        <w:t>Rumbaugh.(</w:t>
      </w:r>
      <w:proofErr w:type="gramEnd"/>
      <w:r>
        <w:t>18</w:t>
      </w:r>
      <w:r>
        <w:rPr>
          <w:vertAlign w:val="superscript"/>
        </w:rPr>
        <w:t>th</w:t>
      </w:r>
      <w:r>
        <w:t xml:space="preserve"> April 2024) </w:t>
      </w:r>
    </w:p>
    <w:p w14:paraId="2C610124" w14:textId="77777777" w:rsidR="00342685" w:rsidRDefault="00342685" w:rsidP="00342685">
      <w:pPr>
        <w:numPr>
          <w:ilvl w:val="0"/>
          <w:numId w:val="69"/>
        </w:numPr>
        <w:spacing w:after="46" w:line="372" w:lineRule="auto"/>
        <w:ind w:right="774"/>
        <w:jc w:val="both"/>
      </w:pPr>
      <w:r>
        <w:t xml:space="preserve">Travel and Tourism </w:t>
      </w:r>
      <w:proofErr w:type="spellStart"/>
      <w:proofErr w:type="gramStart"/>
      <w:r>
        <w:t>Management:Cooper</w:t>
      </w:r>
      <w:proofErr w:type="spellEnd"/>
      <w:proofErr w:type="gramEnd"/>
      <w:r>
        <w:t xml:space="preserve">, C., Fletcher, J., Fyall, A., Gilbert, D. and </w:t>
      </w:r>
      <w:proofErr w:type="spellStart"/>
      <w:r>
        <w:t>Wanhill</w:t>
      </w:r>
      <w:proofErr w:type="spellEnd"/>
      <w:r>
        <w:t xml:space="preserve">, S., 2005. Tourism: Principles and Practice. 3rd ed. Harlow: Pearson </w:t>
      </w:r>
      <w:proofErr w:type="gramStart"/>
      <w:r>
        <w:t>Education.(</w:t>
      </w:r>
      <w:proofErr w:type="gramEnd"/>
      <w:r>
        <w:t xml:space="preserve"> 20</w:t>
      </w:r>
      <w:r>
        <w:rPr>
          <w:vertAlign w:val="superscript"/>
        </w:rPr>
        <w:t>th</w:t>
      </w:r>
      <w:r>
        <w:t xml:space="preserve"> April 2024) </w:t>
      </w:r>
    </w:p>
    <w:p w14:paraId="20757D50" w14:textId="77777777" w:rsidR="00342685" w:rsidRDefault="00342685" w:rsidP="00342685">
      <w:pPr>
        <w:numPr>
          <w:ilvl w:val="0"/>
          <w:numId w:val="69"/>
        </w:numPr>
        <w:spacing w:after="154" w:line="264" w:lineRule="auto"/>
        <w:ind w:right="774"/>
        <w:jc w:val="both"/>
      </w:pPr>
      <w:r>
        <w:t xml:space="preserve">Agile </w:t>
      </w:r>
      <w:proofErr w:type="spellStart"/>
      <w:proofErr w:type="gramStart"/>
      <w:r>
        <w:t>Methodology:Schwaber</w:t>
      </w:r>
      <w:proofErr w:type="spellEnd"/>
      <w:proofErr w:type="gramEnd"/>
      <w:r>
        <w:t xml:space="preserve">, K. and Sutherland, J., 2020. The Scrum Guide: </w:t>
      </w:r>
    </w:p>
    <w:p w14:paraId="56551CDF" w14:textId="77777777" w:rsidR="00342685" w:rsidRDefault="00342685" w:rsidP="00342685">
      <w:pPr>
        <w:pStyle w:val="ListParagraph"/>
        <w:numPr>
          <w:ilvl w:val="0"/>
          <w:numId w:val="69"/>
        </w:numPr>
        <w:spacing w:after="191"/>
        <w:ind w:right="774"/>
      </w:pPr>
      <w:r>
        <w:t xml:space="preserve">The Definitive Guide to Scrum: The Rules of the </w:t>
      </w:r>
      <w:proofErr w:type="gramStart"/>
      <w:r>
        <w:t>Game(</w:t>
      </w:r>
      <w:proofErr w:type="gramEnd"/>
      <w:r>
        <w:t>27</w:t>
      </w:r>
      <w:r w:rsidRPr="00342685">
        <w:rPr>
          <w:vertAlign w:val="superscript"/>
        </w:rPr>
        <w:t>th</w:t>
      </w:r>
      <w:r>
        <w:t xml:space="preserve"> April 2024) </w:t>
      </w:r>
    </w:p>
    <w:p w14:paraId="2F82FA90" w14:textId="77777777" w:rsidR="007B24A5" w:rsidRPr="0026388F" w:rsidRDefault="007B24A5" w:rsidP="007A37D8">
      <w:pPr>
        <w:pStyle w:val="ListParagraph"/>
        <w:spacing w:line="360" w:lineRule="auto"/>
        <w:ind w:left="1440"/>
        <w:jc w:val="both"/>
        <w:rPr>
          <w:rFonts w:ascii="Times New Roman" w:hAnsi="Times New Roman" w:cs="Times New Roman"/>
          <w:sz w:val="24"/>
          <w:szCs w:val="24"/>
          <w:lang w:val="en-US"/>
        </w:rPr>
      </w:pPr>
    </w:p>
    <w:p w14:paraId="4ED3228E" w14:textId="77777777" w:rsidR="007B24A5" w:rsidRPr="00C00E90" w:rsidRDefault="007B24A5" w:rsidP="0020471C">
      <w:pPr>
        <w:pStyle w:val="ListParagraph"/>
        <w:numPr>
          <w:ilvl w:val="0"/>
          <w:numId w:val="71"/>
        </w:numPr>
        <w:spacing w:line="360" w:lineRule="auto"/>
        <w:jc w:val="both"/>
        <w:rPr>
          <w:lang w:val="en-US"/>
        </w:rPr>
      </w:pPr>
      <w:r>
        <w:rPr>
          <w:rFonts w:ascii="Times New Roman" w:hAnsi="Times New Roman" w:cs="Times New Roman"/>
          <w:b/>
          <w:bCs/>
          <w:sz w:val="24"/>
          <w:szCs w:val="24"/>
          <w:lang w:val="en-US"/>
        </w:rPr>
        <w:t>Web references:</w:t>
      </w:r>
    </w:p>
    <w:p w14:paraId="1DFD27E7" w14:textId="3D6E2E40" w:rsidR="007B24A5" w:rsidRPr="00342685" w:rsidRDefault="007B24A5" w:rsidP="00342685">
      <w:pPr>
        <w:pStyle w:val="ListParagraph"/>
        <w:numPr>
          <w:ilvl w:val="0"/>
          <w:numId w:val="70"/>
        </w:numPr>
        <w:spacing w:line="360" w:lineRule="auto"/>
        <w:jc w:val="both"/>
        <w:rPr>
          <w:rFonts w:ascii="Times New Roman" w:hAnsi="Times New Roman" w:cs="Times New Roman"/>
          <w:sz w:val="24"/>
          <w:szCs w:val="24"/>
          <w:lang w:val="en-US"/>
        </w:rPr>
      </w:pPr>
      <w:proofErr w:type="spellStart"/>
      <w:r w:rsidRPr="00342685">
        <w:rPr>
          <w:rStyle w:val="Strong"/>
          <w:rFonts w:ascii="Times New Roman" w:hAnsi="Times New Roman" w:cs="Times New Roman"/>
          <w:b w:val="0"/>
          <w:bCs w:val="0"/>
          <w:sz w:val="24"/>
          <w:szCs w:val="24"/>
        </w:rPr>
        <w:t>Tutorialspoint</w:t>
      </w:r>
      <w:proofErr w:type="spellEnd"/>
      <w:r w:rsidRPr="00342685">
        <w:rPr>
          <w:rFonts w:ascii="Times New Roman" w:hAnsi="Times New Roman" w:cs="Times New Roman"/>
          <w:sz w:val="24"/>
          <w:szCs w:val="24"/>
        </w:rPr>
        <w:t xml:space="preserve">: </w:t>
      </w:r>
      <w:hyperlink r:id="rId127" w:tgtFrame="_new" w:history="1">
        <w:r w:rsidRPr="00342685">
          <w:rPr>
            <w:rStyle w:val="Hyperlink"/>
            <w:rFonts w:ascii="Times New Roman" w:hAnsi="Times New Roman" w:cs="Times New Roman"/>
            <w:sz w:val="24"/>
            <w:szCs w:val="24"/>
          </w:rPr>
          <w:t>https://www.tutorialspoint.com/</w:t>
        </w:r>
      </w:hyperlink>
    </w:p>
    <w:p w14:paraId="298253AF" w14:textId="62DEF22A" w:rsidR="007B24A5" w:rsidRPr="00342685" w:rsidRDefault="007B24A5" w:rsidP="00342685">
      <w:pPr>
        <w:pStyle w:val="ListParagraph"/>
        <w:numPr>
          <w:ilvl w:val="0"/>
          <w:numId w:val="70"/>
        </w:numPr>
        <w:spacing w:line="360" w:lineRule="auto"/>
        <w:jc w:val="both"/>
        <w:rPr>
          <w:rFonts w:ascii="Times New Roman" w:hAnsi="Times New Roman" w:cs="Times New Roman"/>
          <w:sz w:val="24"/>
          <w:szCs w:val="24"/>
          <w:lang w:val="en-US"/>
        </w:rPr>
      </w:pPr>
      <w:r w:rsidRPr="00342685">
        <w:rPr>
          <w:rFonts w:ascii="Times New Roman" w:hAnsi="Times New Roman" w:cs="Times New Roman"/>
          <w:sz w:val="24"/>
          <w:szCs w:val="24"/>
        </w:rPr>
        <w:t xml:space="preserve">Geeks for Geeks: </w:t>
      </w:r>
      <w:hyperlink r:id="rId128" w:history="1">
        <w:r w:rsidRPr="00342685">
          <w:rPr>
            <w:rStyle w:val="Hyperlink"/>
            <w:rFonts w:ascii="Times New Roman" w:hAnsi="Times New Roman" w:cs="Times New Roman"/>
            <w:sz w:val="24"/>
            <w:szCs w:val="24"/>
          </w:rPr>
          <w:t>https://www.geeksforgeeks.org/</w:t>
        </w:r>
      </w:hyperlink>
    </w:p>
    <w:p w14:paraId="362BB1A1" w14:textId="5BD4F913" w:rsidR="00342685" w:rsidRPr="00342685" w:rsidRDefault="007B24A5" w:rsidP="00342685">
      <w:pPr>
        <w:pStyle w:val="ListParagraph"/>
        <w:numPr>
          <w:ilvl w:val="0"/>
          <w:numId w:val="70"/>
        </w:numPr>
        <w:tabs>
          <w:tab w:val="left" w:pos="3348"/>
        </w:tabs>
        <w:jc w:val="both"/>
        <w:rPr>
          <w:rStyle w:val="Hyperlink"/>
          <w:rFonts w:ascii="Times New Roman" w:hAnsi="Times New Roman" w:cs="Times New Roman"/>
          <w:color w:val="auto"/>
          <w:sz w:val="24"/>
          <w:szCs w:val="24"/>
          <w:u w:val="none"/>
        </w:rPr>
      </w:pPr>
      <w:r w:rsidRPr="00342685">
        <w:rPr>
          <w:rStyle w:val="Strong"/>
          <w:rFonts w:ascii="Times New Roman" w:hAnsi="Times New Roman" w:cs="Times New Roman"/>
          <w:b w:val="0"/>
          <w:bCs w:val="0"/>
          <w:sz w:val="24"/>
          <w:szCs w:val="24"/>
        </w:rPr>
        <w:t>Stack Overflow</w:t>
      </w:r>
      <w:r w:rsidRPr="00342685">
        <w:rPr>
          <w:rFonts w:ascii="Times New Roman" w:hAnsi="Times New Roman" w:cs="Times New Roman"/>
          <w:sz w:val="24"/>
          <w:szCs w:val="24"/>
        </w:rPr>
        <w:t xml:space="preserve">: </w:t>
      </w:r>
      <w:hyperlink r:id="rId129" w:tgtFrame="_new" w:history="1">
        <w:r w:rsidRPr="00342685">
          <w:rPr>
            <w:rStyle w:val="Hyperlink"/>
            <w:rFonts w:ascii="Times New Roman" w:hAnsi="Times New Roman" w:cs="Times New Roman"/>
            <w:sz w:val="24"/>
            <w:szCs w:val="24"/>
          </w:rPr>
          <w:t>https://stackoverflow.com/</w:t>
        </w:r>
      </w:hyperlink>
    </w:p>
    <w:p w14:paraId="3FB1D417" w14:textId="77777777" w:rsidR="00342685" w:rsidRPr="00342685" w:rsidRDefault="00342685" w:rsidP="00342685">
      <w:pPr>
        <w:pStyle w:val="ListParagraph"/>
        <w:numPr>
          <w:ilvl w:val="0"/>
          <w:numId w:val="70"/>
        </w:numPr>
        <w:spacing w:after="154" w:line="256" w:lineRule="auto"/>
        <w:ind w:right="774"/>
        <w:jc w:val="both"/>
        <w:rPr>
          <w:rFonts w:ascii="Times New Roman" w:hAnsi="Times New Roman" w:cs="Times New Roman"/>
          <w:sz w:val="24"/>
          <w:szCs w:val="24"/>
        </w:rPr>
      </w:pPr>
      <w:r w:rsidRPr="00342685">
        <w:rPr>
          <w:rFonts w:ascii="Times New Roman" w:hAnsi="Times New Roman" w:cs="Times New Roman"/>
          <w:sz w:val="24"/>
          <w:szCs w:val="24"/>
        </w:rPr>
        <w:t xml:space="preserve">Draw io: </w:t>
      </w:r>
      <w:hyperlink r:id="rId130" w:history="1">
        <w:r w:rsidRPr="00342685">
          <w:rPr>
            <w:rStyle w:val="Hyperlink"/>
            <w:rFonts w:ascii="Times New Roman" w:hAnsi="Times New Roman" w:cs="Times New Roman"/>
            <w:color w:val="4472C4" w:themeColor="accent1"/>
            <w:sz w:val="24"/>
            <w:szCs w:val="24"/>
          </w:rPr>
          <w:t>https://app.diagrams.net/</w:t>
        </w:r>
      </w:hyperlink>
      <w:hyperlink r:id="rId131" w:history="1">
        <w:r w:rsidRPr="00342685">
          <w:rPr>
            <w:rStyle w:val="Hyperlink"/>
            <w:rFonts w:ascii="Times New Roman" w:hAnsi="Times New Roman" w:cs="Times New Roman"/>
            <w:color w:val="4472C4" w:themeColor="accent1"/>
            <w:sz w:val="24"/>
            <w:szCs w:val="24"/>
          </w:rPr>
          <w:t xml:space="preserve"> </w:t>
        </w:r>
      </w:hyperlink>
    </w:p>
    <w:p w14:paraId="130E1B80" w14:textId="77777777" w:rsidR="00342685" w:rsidRPr="007B24A5" w:rsidRDefault="00342685" w:rsidP="00342685">
      <w:pPr>
        <w:pStyle w:val="ListParagraph"/>
        <w:tabs>
          <w:tab w:val="left" w:pos="3348"/>
        </w:tabs>
        <w:ind w:left="1440"/>
        <w:jc w:val="both"/>
        <w:rPr>
          <w:rFonts w:ascii="Times New Roman" w:hAnsi="Times New Roman" w:cs="Times New Roman"/>
          <w:sz w:val="24"/>
          <w:szCs w:val="24"/>
        </w:rPr>
      </w:pPr>
    </w:p>
    <w:sectPr w:rsidR="00342685" w:rsidRPr="007B24A5" w:rsidSect="00C31FE1">
      <w:footerReference w:type="default" r:id="rId132"/>
      <w:pgSz w:w="11906" w:h="16838"/>
      <w:pgMar w:top="720" w:right="720" w:bottom="72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F1A1E" w14:textId="77777777" w:rsidR="00955098" w:rsidRDefault="00955098" w:rsidP="004437F0">
      <w:pPr>
        <w:spacing w:after="0" w:line="240" w:lineRule="auto"/>
      </w:pPr>
      <w:r>
        <w:separator/>
      </w:r>
    </w:p>
  </w:endnote>
  <w:endnote w:type="continuationSeparator" w:id="0">
    <w:p w14:paraId="6F049A31" w14:textId="77777777" w:rsidR="00955098" w:rsidRDefault="00955098" w:rsidP="004437F0">
      <w:pPr>
        <w:spacing w:after="0" w:line="240" w:lineRule="auto"/>
      </w:pPr>
      <w:r>
        <w:continuationSeparator/>
      </w:r>
    </w:p>
  </w:endnote>
  <w:endnote w:type="continuationNotice" w:id="1">
    <w:p w14:paraId="6DA7707C" w14:textId="77777777" w:rsidR="00955098" w:rsidRDefault="009550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Times Roman">
    <w:altName w:val="Times New Roman"/>
    <w:charset w:val="00"/>
    <w:family w:val="roman"/>
    <w:pitch w:val="default"/>
  </w:font>
  <w:font w:name="Arial Unicode MS">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8665F" w14:textId="77777777" w:rsidR="00D64176" w:rsidRDefault="00D64176">
    <w:pPr>
      <w:pStyle w:val="Footer"/>
      <w:jc w:val="center"/>
      <w:rPr>
        <w:caps/>
        <w:noProof/>
        <w:color w:val="4472C4" w:themeColor="accent1"/>
      </w:rPr>
    </w:pPr>
    <w:r w:rsidRPr="00D64176">
      <w:rPr>
        <w:caps/>
      </w:rPr>
      <w:fldChar w:fldCharType="begin"/>
    </w:r>
    <w:r w:rsidRPr="00D64176">
      <w:rPr>
        <w:caps/>
      </w:rPr>
      <w:instrText xml:space="preserve"> PAGE   \* MERGEFORMAT </w:instrText>
    </w:r>
    <w:r w:rsidRPr="00D64176">
      <w:rPr>
        <w:caps/>
      </w:rPr>
      <w:fldChar w:fldCharType="separate"/>
    </w:r>
    <w:r w:rsidRPr="00D64176">
      <w:rPr>
        <w:caps/>
        <w:noProof/>
      </w:rPr>
      <w:t>2</w:t>
    </w:r>
    <w:r w:rsidRPr="00D64176">
      <w:rPr>
        <w:caps/>
        <w:noProof/>
      </w:rPr>
      <w:fldChar w:fldCharType="end"/>
    </w:r>
  </w:p>
  <w:p w14:paraId="63B34F25" w14:textId="77777777" w:rsidR="007651A2" w:rsidRDefault="00765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04947" w14:textId="77777777" w:rsidR="00955098" w:rsidRDefault="00955098" w:rsidP="004437F0">
      <w:pPr>
        <w:spacing w:after="0" w:line="240" w:lineRule="auto"/>
      </w:pPr>
      <w:r>
        <w:separator/>
      </w:r>
    </w:p>
  </w:footnote>
  <w:footnote w:type="continuationSeparator" w:id="0">
    <w:p w14:paraId="7522A9F2" w14:textId="77777777" w:rsidR="00955098" w:rsidRDefault="00955098" w:rsidP="004437F0">
      <w:pPr>
        <w:spacing w:after="0" w:line="240" w:lineRule="auto"/>
      </w:pPr>
      <w:r>
        <w:continuationSeparator/>
      </w:r>
    </w:p>
  </w:footnote>
  <w:footnote w:type="continuationNotice" w:id="1">
    <w:p w14:paraId="6FC60FC4" w14:textId="77777777" w:rsidR="00955098" w:rsidRDefault="009550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442"/>
    <w:multiLevelType w:val="hybridMultilevel"/>
    <w:tmpl w:val="59F0C19E"/>
    <w:lvl w:ilvl="0" w:tplc="584851F4">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0535C"/>
    <w:multiLevelType w:val="hybridMultilevel"/>
    <w:tmpl w:val="5644FF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D270B"/>
    <w:multiLevelType w:val="hybridMultilevel"/>
    <w:tmpl w:val="411418CE"/>
    <w:lvl w:ilvl="0" w:tplc="F04E667A">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4E6261E"/>
    <w:multiLevelType w:val="hybridMultilevel"/>
    <w:tmpl w:val="1FB84C3C"/>
    <w:lvl w:ilvl="0" w:tplc="F04E667A">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0364876">
      <w:start w:val="1"/>
      <w:numFmt w:val="decimal"/>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686EC1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1B25E6E">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F463418">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1EE592C">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ABAE1B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D520A47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C56288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082E0D1F"/>
    <w:multiLevelType w:val="hybridMultilevel"/>
    <w:tmpl w:val="6972A1F8"/>
    <w:lvl w:ilvl="0" w:tplc="584851F4">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B8477CA"/>
    <w:multiLevelType w:val="hybridMultilevel"/>
    <w:tmpl w:val="5B16CC5A"/>
    <w:lvl w:ilvl="0" w:tplc="FFFFFFFF">
      <w:start w:val="5"/>
      <w:numFmt w:val="bullet"/>
      <w:lvlText w:val="-"/>
      <w:lvlJc w:val="left"/>
      <w:pPr>
        <w:ind w:left="720" w:hanging="360"/>
      </w:pPr>
      <w:rPr>
        <w:rFonts w:ascii="Calibri" w:eastAsiaTheme="minorHAnsi" w:hAnsi="Calibri" w:cs="Calibri" w:hint="default"/>
      </w:rPr>
    </w:lvl>
    <w:lvl w:ilvl="1" w:tplc="584851F4">
      <w:start w:val="5"/>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AB13B4"/>
    <w:multiLevelType w:val="hybridMultilevel"/>
    <w:tmpl w:val="122C8B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0749B8"/>
    <w:multiLevelType w:val="hybridMultilevel"/>
    <w:tmpl w:val="E9481F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950AB4"/>
    <w:multiLevelType w:val="hybridMultilevel"/>
    <w:tmpl w:val="D78CC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F50CF9"/>
    <w:multiLevelType w:val="hybridMultilevel"/>
    <w:tmpl w:val="2670F962"/>
    <w:lvl w:ilvl="0" w:tplc="584851F4">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6741B83"/>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9017E5"/>
    <w:multiLevelType w:val="hybridMultilevel"/>
    <w:tmpl w:val="460C8662"/>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A3109A1"/>
    <w:multiLevelType w:val="hybridMultilevel"/>
    <w:tmpl w:val="7188D5BC"/>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022214"/>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C6F7B8E"/>
    <w:multiLevelType w:val="hybridMultilevel"/>
    <w:tmpl w:val="4A4C9A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9812D4"/>
    <w:multiLevelType w:val="hybridMultilevel"/>
    <w:tmpl w:val="54CC73B8"/>
    <w:lvl w:ilvl="0" w:tplc="4B02F98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FA064FA"/>
    <w:multiLevelType w:val="hybridMultilevel"/>
    <w:tmpl w:val="B978BB8A"/>
    <w:lvl w:ilvl="0" w:tplc="584851F4">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FF00232"/>
    <w:multiLevelType w:val="hybridMultilevel"/>
    <w:tmpl w:val="514C1F9E"/>
    <w:lvl w:ilvl="0" w:tplc="E850E13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3551EED"/>
    <w:multiLevelType w:val="hybridMultilevel"/>
    <w:tmpl w:val="C2F6EB40"/>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3582188"/>
    <w:multiLevelType w:val="hybridMultilevel"/>
    <w:tmpl w:val="5F9AF86A"/>
    <w:lvl w:ilvl="0" w:tplc="15B2C6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6122C48"/>
    <w:multiLevelType w:val="hybridMultilevel"/>
    <w:tmpl w:val="D6E6B35A"/>
    <w:lvl w:ilvl="0" w:tplc="698814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6EF528B"/>
    <w:multiLevelType w:val="multilevel"/>
    <w:tmpl w:val="5A0620F0"/>
    <w:lvl w:ilvl="0">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26F256F7"/>
    <w:multiLevelType w:val="hybridMultilevel"/>
    <w:tmpl w:val="3AA64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1911E1"/>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8C37AA6"/>
    <w:multiLevelType w:val="hybridMultilevel"/>
    <w:tmpl w:val="945C23C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B64698E"/>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CF14E5A"/>
    <w:multiLevelType w:val="hybridMultilevel"/>
    <w:tmpl w:val="FB5213C2"/>
    <w:lvl w:ilvl="0" w:tplc="42F8732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D1129D0"/>
    <w:multiLevelType w:val="hybridMultilevel"/>
    <w:tmpl w:val="706A26C2"/>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D170021"/>
    <w:multiLevelType w:val="hybridMultilevel"/>
    <w:tmpl w:val="8F7E40A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F883714"/>
    <w:multiLevelType w:val="multilevel"/>
    <w:tmpl w:val="7444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9A3FF4"/>
    <w:multiLevelType w:val="hybridMultilevel"/>
    <w:tmpl w:val="A2BC964E"/>
    <w:lvl w:ilvl="0" w:tplc="08A87F14">
      <w:start w:val="1"/>
      <w:numFmt w:val="decimal"/>
      <w:lvlText w:val="%1."/>
      <w:lvlJc w:val="left"/>
      <w:pPr>
        <w:ind w:left="720" w:hanging="360"/>
      </w:pPr>
      <w:rPr>
        <w:rFonts w:ascii="Calibri" w:eastAsia="Calibri" w:hAnsi="Calibri" w:cs="Calibri"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3FF0919"/>
    <w:multiLevelType w:val="hybridMultilevel"/>
    <w:tmpl w:val="43AC9594"/>
    <w:lvl w:ilvl="0" w:tplc="4009000F">
      <w:start w:val="1"/>
      <w:numFmt w:val="decimal"/>
      <w:lvlText w:val="%1."/>
      <w:lvlJc w:val="left"/>
      <w:pPr>
        <w:ind w:left="63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4781B68"/>
    <w:multiLevelType w:val="hybridMultilevel"/>
    <w:tmpl w:val="21F07A62"/>
    <w:lvl w:ilvl="0" w:tplc="8D986850">
      <w:start w:val="1"/>
      <w:numFmt w:val="decimal"/>
      <w:lvlText w:val="%1."/>
      <w:lvlJc w:val="left"/>
      <w:pPr>
        <w:ind w:left="81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3FE0FAE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D440E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68EA4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FE157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4269A3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2CE45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14D9D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26E3E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35425932"/>
    <w:multiLevelType w:val="hybridMultilevel"/>
    <w:tmpl w:val="DABE26B8"/>
    <w:lvl w:ilvl="0" w:tplc="4009000F">
      <w:start w:val="1"/>
      <w:numFmt w:val="decimal"/>
      <w:lvlText w:val="%1."/>
      <w:lvlJc w:val="left"/>
      <w:pPr>
        <w:ind w:left="8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70911C9"/>
    <w:multiLevelType w:val="hybridMultilevel"/>
    <w:tmpl w:val="8CEA4E6E"/>
    <w:lvl w:ilvl="0" w:tplc="2B187C3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93D12F8"/>
    <w:multiLevelType w:val="multilevel"/>
    <w:tmpl w:val="8F6A3E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15:restartNumberingAfterBreak="0">
    <w:nsid w:val="3CDE4AEA"/>
    <w:multiLevelType w:val="hybridMultilevel"/>
    <w:tmpl w:val="8CFE7BD0"/>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DA77206"/>
    <w:multiLevelType w:val="hybridMultilevel"/>
    <w:tmpl w:val="599626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DB161E0"/>
    <w:multiLevelType w:val="multilevel"/>
    <w:tmpl w:val="3DBA7958"/>
    <w:lvl w:ilvl="0">
      <w:start w:val="4"/>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7"/>
      <w:numFmt w:val="decimal"/>
      <w:lvlText w:val="%1.%2"/>
      <w:lvlJc w:val="left"/>
      <w:pPr>
        <w:ind w:left="4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decimal"/>
      <w:lvlRestart w:val="0"/>
      <w:lvlText w:val="%1.%2.%3"/>
      <w:lvlJc w:val="left"/>
      <w:pPr>
        <w:ind w:left="9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9" w15:restartNumberingAfterBreak="0">
    <w:nsid w:val="3DEC4AC7"/>
    <w:multiLevelType w:val="hybridMultilevel"/>
    <w:tmpl w:val="047EAB98"/>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40233B14"/>
    <w:multiLevelType w:val="hybridMultilevel"/>
    <w:tmpl w:val="CB087094"/>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431072B1"/>
    <w:multiLevelType w:val="multilevel"/>
    <w:tmpl w:val="E60AA92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2" w15:restartNumberingAfterBreak="0">
    <w:nsid w:val="48BA3D88"/>
    <w:multiLevelType w:val="multilevel"/>
    <w:tmpl w:val="D5548A16"/>
    <w:lvl w:ilvl="0">
      <w:start w:val="1"/>
      <w:numFmt w:val="decimal"/>
      <w:lvlText w:val="%1."/>
      <w:lvlJc w:val="left"/>
      <w:pPr>
        <w:ind w:left="360" w:hanging="360"/>
      </w:pPr>
      <w:rPr>
        <w:rFonts w:hint="default"/>
        <w:sz w:val="28"/>
        <w:szCs w:val="28"/>
      </w:rPr>
    </w:lvl>
    <w:lvl w:ilvl="1">
      <w:start w:val="1"/>
      <w:numFmt w:val="decimal"/>
      <w:suff w:val="space"/>
      <w:lvlText w:val="%1.%2"/>
      <w:lvlJc w:val="left"/>
      <w:pPr>
        <w:ind w:left="360" w:hanging="360"/>
      </w:pPr>
      <w:rPr>
        <w:rFonts w:hint="default"/>
        <w:b/>
        <w:bCs/>
        <w:sz w:val="32"/>
        <w:szCs w:val="32"/>
      </w:rPr>
    </w:lvl>
    <w:lvl w:ilvl="2">
      <w:start w:val="1"/>
      <w:numFmt w:val="decimal"/>
      <w:suff w:val="space"/>
      <w:lvlText w:val="%1.%2.%3"/>
      <w:lvlJc w:val="left"/>
      <w:pPr>
        <w:ind w:left="720" w:hanging="720"/>
      </w:pPr>
      <w:rPr>
        <w:rFonts w:hint="default"/>
        <w:sz w:val="28"/>
        <w:szCs w:val="28"/>
      </w:rPr>
    </w:lvl>
    <w:lvl w:ilvl="3">
      <w:start w:val="1"/>
      <w:numFmt w:val="decimal"/>
      <w:suff w:val="space"/>
      <w:lvlText w:val="%1.%2.%3.%4"/>
      <w:lvlJc w:val="left"/>
      <w:pPr>
        <w:ind w:left="170" w:hanging="170"/>
      </w:pPr>
      <w:rPr>
        <w:rFonts w:hint="default"/>
        <w:b/>
        <w:bCs/>
        <w:sz w:val="28"/>
        <w:szCs w:val="28"/>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8FA5AB9"/>
    <w:multiLevelType w:val="multilevel"/>
    <w:tmpl w:val="509E2066"/>
    <w:lvl w:ilvl="0">
      <w:start w:val="3"/>
      <w:numFmt w:val="decimal"/>
      <w:lvlText w:val="%1."/>
      <w:lvlJc w:val="left"/>
      <w:pPr>
        <w:ind w:left="504" w:hanging="504"/>
      </w:pPr>
      <w:rPr>
        <w:rFonts w:eastAsiaTheme="majorEastAsia" w:cstheme="majorBidi" w:hint="default"/>
        <w:color w:val="000000" w:themeColor="text1"/>
      </w:rPr>
    </w:lvl>
    <w:lvl w:ilvl="1">
      <w:start w:val="3"/>
      <w:numFmt w:val="decimal"/>
      <w:lvlText w:val="%1.%2."/>
      <w:lvlJc w:val="left"/>
      <w:pPr>
        <w:ind w:left="720" w:hanging="720"/>
      </w:pPr>
      <w:rPr>
        <w:rFonts w:eastAsiaTheme="majorEastAsia" w:cstheme="majorBidi" w:hint="default"/>
        <w:color w:val="000000" w:themeColor="text1"/>
      </w:rPr>
    </w:lvl>
    <w:lvl w:ilvl="2">
      <w:start w:val="1"/>
      <w:numFmt w:val="decimal"/>
      <w:lvlText w:val="%1.%2.%3."/>
      <w:lvlJc w:val="left"/>
      <w:pPr>
        <w:ind w:left="720" w:hanging="720"/>
      </w:pPr>
      <w:rPr>
        <w:rFonts w:eastAsiaTheme="majorEastAsia" w:cstheme="majorBidi" w:hint="default"/>
        <w:color w:val="000000" w:themeColor="text1"/>
      </w:rPr>
    </w:lvl>
    <w:lvl w:ilvl="3">
      <w:start w:val="1"/>
      <w:numFmt w:val="decimal"/>
      <w:lvlText w:val="%1.%2.%3.%4."/>
      <w:lvlJc w:val="left"/>
      <w:pPr>
        <w:ind w:left="1080" w:hanging="1080"/>
      </w:pPr>
      <w:rPr>
        <w:rFonts w:eastAsiaTheme="majorEastAsia" w:cstheme="majorBidi" w:hint="default"/>
        <w:color w:val="000000" w:themeColor="text1"/>
      </w:rPr>
    </w:lvl>
    <w:lvl w:ilvl="4">
      <w:start w:val="1"/>
      <w:numFmt w:val="decimal"/>
      <w:lvlText w:val="%1.%2.%3.%4.%5."/>
      <w:lvlJc w:val="left"/>
      <w:pPr>
        <w:ind w:left="1440" w:hanging="1440"/>
      </w:pPr>
      <w:rPr>
        <w:rFonts w:eastAsiaTheme="majorEastAsia" w:cstheme="majorBidi" w:hint="default"/>
        <w:color w:val="000000" w:themeColor="text1"/>
      </w:rPr>
    </w:lvl>
    <w:lvl w:ilvl="5">
      <w:start w:val="1"/>
      <w:numFmt w:val="decimal"/>
      <w:lvlText w:val="%1.%2.%3.%4.%5.%6."/>
      <w:lvlJc w:val="left"/>
      <w:pPr>
        <w:ind w:left="1440" w:hanging="1440"/>
      </w:pPr>
      <w:rPr>
        <w:rFonts w:eastAsiaTheme="majorEastAsia" w:cstheme="majorBidi" w:hint="default"/>
        <w:color w:val="000000" w:themeColor="text1"/>
      </w:rPr>
    </w:lvl>
    <w:lvl w:ilvl="6">
      <w:start w:val="1"/>
      <w:numFmt w:val="decimal"/>
      <w:lvlText w:val="%1.%2.%3.%4.%5.%6.%7."/>
      <w:lvlJc w:val="left"/>
      <w:pPr>
        <w:ind w:left="1800" w:hanging="1800"/>
      </w:pPr>
      <w:rPr>
        <w:rFonts w:eastAsiaTheme="majorEastAsia" w:cstheme="majorBidi" w:hint="default"/>
        <w:color w:val="000000" w:themeColor="text1"/>
      </w:rPr>
    </w:lvl>
    <w:lvl w:ilvl="7">
      <w:start w:val="1"/>
      <w:numFmt w:val="decimal"/>
      <w:lvlText w:val="%1.%2.%3.%4.%5.%6.%7.%8."/>
      <w:lvlJc w:val="left"/>
      <w:pPr>
        <w:ind w:left="2160" w:hanging="2160"/>
      </w:pPr>
      <w:rPr>
        <w:rFonts w:eastAsiaTheme="majorEastAsia" w:cstheme="majorBidi" w:hint="default"/>
        <w:color w:val="000000" w:themeColor="text1"/>
      </w:rPr>
    </w:lvl>
    <w:lvl w:ilvl="8">
      <w:start w:val="1"/>
      <w:numFmt w:val="decimal"/>
      <w:lvlText w:val="%1.%2.%3.%4.%5.%6.%7.%8.%9."/>
      <w:lvlJc w:val="left"/>
      <w:pPr>
        <w:ind w:left="2160" w:hanging="2160"/>
      </w:pPr>
      <w:rPr>
        <w:rFonts w:eastAsiaTheme="majorEastAsia" w:cstheme="majorBidi" w:hint="default"/>
        <w:color w:val="000000" w:themeColor="text1"/>
      </w:rPr>
    </w:lvl>
  </w:abstractNum>
  <w:abstractNum w:abstractNumId="44" w15:restartNumberingAfterBreak="0">
    <w:nsid w:val="491200F1"/>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97D1793"/>
    <w:multiLevelType w:val="multilevel"/>
    <w:tmpl w:val="6A0244BC"/>
    <w:lvl w:ilvl="0">
      <w:start w:val="1"/>
      <w:numFmt w:val="decimal"/>
      <w:lvlText w:val="%1."/>
      <w:lvlJc w:val="left"/>
      <w:pPr>
        <w:ind w:left="720" w:hanging="360"/>
      </w:pPr>
      <w:rPr>
        <w:rFonts w:hint="default"/>
      </w:rPr>
    </w:lvl>
    <w:lvl w:ilvl="1">
      <w:start w:val="8"/>
      <w:numFmt w:val="decimal"/>
      <w:isLgl/>
      <w:lvlText w:val="%1.%2"/>
      <w:lvlJc w:val="left"/>
      <w:pPr>
        <w:ind w:left="780" w:hanging="420"/>
      </w:pPr>
      <w:rPr>
        <w:rFonts w:eastAsiaTheme="majorEastAsia" w:hint="default"/>
        <w:color w:val="000000" w:themeColor="text1"/>
        <w:sz w:val="32"/>
      </w:rPr>
    </w:lvl>
    <w:lvl w:ilvl="2">
      <w:start w:val="1"/>
      <w:numFmt w:val="decimal"/>
      <w:isLgl/>
      <w:lvlText w:val="%1.%2.%3"/>
      <w:lvlJc w:val="left"/>
      <w:pPr>
        <w:ind w:left="1080" w:hanging="720"/>
      </w:pPr>
      <w:rPr>
        <w:rFonts w:eastAsiaTheme="majorEastAsia" w:hint="default"/>
        <w:color w:val="000000" w:themeColor="text1"/>
        <w:sz w:val="32"/>
      </w:rPr>
    </w:lvl>
    <w:lvl w:ilvl="3">
      <w:start w:val="1"/>
      <w:numFmt w:val="decimal"/>
      <w:isLgl/>
      <w:lvlText w:val="%1.%2.%3.%4"/>
      <w:lvlJc w:val="left"/>
      <w:pPr>
        <w:ind w:left="1440" w:hanging="1080"/>
      </w:pPr>
      <w:rPr>
        <w:rFonts w:eastAsiaTheme="majorEastAsia" w:hint="default"/>
        <w:color w:val="000000" w:themeColor="text1"/>
        <w:sz w:val="32"/>
      </w:rPr>
    </w:lvl>
    <w:lvl w:ilvl="4">
      <w:start w:val="1"/>
      <w:numFmt w:val="decimal"/>
      <w:isLgl/>
      <w:lvlText w:val="%1.%2.%3.%4.%5"/>
      <w:lvlJc w:val="left"/>
      <w:pPr>
        <w:ind w:left="1440" w:hanging="1080"/>
      </w:pPr>
      <w:rPr>
        <w:rFonts w:eastAsiaTheme="majorEastAsia" w:hint="default"/>
        <w:color w:val="000000" w:themeColor="text1"/>
        <w:sz w:val="32"/>
      </w:rPr>
    </w:lvl>
    <w:lvl w:ilvl="5">
      <w:start w:val="1"/>
      <w:numFmt w:val="decimal"/>
      <w:isLgl/>
      <w:lvlText w:val="%1.%2.%3.%4.%5.%6"/>
      <w:lvlJc w:val="left"/>
      <w:pPr>
        <w:ind w:left="1800" w:hanging="1440"/>
      </w:pPr>
      <w:rPr>
        <w:rFonts w:eastAsiaTheme="majorEastAsia" w:hint="default"/>
        <w:color w:val="000000" w:themeColor="text1"/>
        <w:sz w:val="32"/>
      </w:rPr>
    </w:lvl>
    <w:lvl w:ilvl="6">
      <w:start w:val="1"/>
      <w:numFmt w:val="decimal"/>
      <w:isLgl/>
      <w:lvlText w:val="%1.%2.%3.%4.%5.%6.%7"/>
      <w:lvlJc w:val="left"/>
      <w:pPr>
        <w:ind w:left="1800" w:hanging="1440"/>
      </w:pPr>
      <w:rPr>
        <w:rFonts w:eastAsiaTheme="majorEastAsia" w:hint="default"/>
        <w:color w:val="000000" w:themeColor="text1"/>
        <w:sz w:val="32"/>
      </w:rPr>
    </w:lvl>
    <w:lvl w:ilvl="7">
      <w:start w:val="1"/>
      <w:numFmt w:val="decimal"/>
      <w:isLgl/>
      <w:lvlText w:val="%1.%2.%3.%4.%5.%6.%7.%8"/>
      <w:lvlJc w:val="left"/>
      <w:pPr>
        <w:ind w:left="2160" w:hanging="1800"/>
      </w:pPr>
      <w:rPr>
        <w:rFonts w:eastAsiaTheme="majorEastAsia" w:hint="default"/>
        <w:color w:val="000000" w:themeColor="text1"/>
        <w:sz w:val="32"/>
      </w:rPr>
    </w:lvl>
    <w:lvl w:ilvl="8">
      <w:start w:val="1"/>
      <w:numFmt w:val="decimal"/>
      <w:isLgl/>
      <w:lvlText w:val="%1.%2.%3.%4.%5.%6.%7.%8.%9"/>
      <w:lvlJc w:val="left"/>
      <w:pPr>
        <w:ind w:left="2520" w:hanging="2160"/>
      </w:pPr>
      <w:rPr>
        <w:rFonts w:eastAsiaTheme="majorEastAsia" w:hint="default"/>
        <w:color w:val="000000" w:themeColor="text1"/>
        <w:sz w:val="32"/>
      </w:rPr>
    </w:lvl>
  </w:abstractNum>
  <w:abstractNum w:abstractNumId="46" w15:restartNumberingAfterBreak="0">
    <w:nsid w:val="4C633B13"/>
    <w:multiLevelType w:val="hybridMultilevel"/>
    <w:tmpl w:val="E7D6AD46"/>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4D8F1A11"/>
    <w:multiLevelType w:val="hybridMultilevel"/>
    <w:tmpl w:val="6EB20CC2"/>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5023247E"/>
    <w:multiLevelType w:val="hybridMultilevel"/>
    <w:tmpl w:val="01321B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26D73BF"/>
    <w:multiLevelType w:val="hybridMultilevel"/>
    <w:tmpl w:val="521092A2"/>
    <w:lvl w:ilvl="0" w:tplc="BA3E67EC">
      <w:start w:val="8"/>
      <w:numFmt w:val="decimal"/>
      <w:lvlText w:val="%1."/>
      <w:lvlJc w:val="left"/>
      <w:pPr>
        <w:ind w:left="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E46BF06">
      <w:start w:val="1"/>
      <w:numFmt w:val="lowerLetter"/>
      <w:lvlText w:val="%2"/>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CB2ABB6C">
      <w:start w:val="1"/>
      <w:numFmt w:val="lowerRoman"/>
      <w:lvlText w:val="%3"/>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124F5A6">
      <w:start w:val="1"/>
      <w:numFmt w:val="decimal"/>
      <w:lvlText w:val="%4"/>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8A7C1D4E">
      <w:start w:val="1"/>
      <w:numFmt w:val="lowerLetter"/>
      <w:lvlText w:val="%5"/>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54CF266">
      <w:start w:val="1"/>
      <w:numFmt w:val="lowerRoman"/>
      <w:lvlText w:val="%6"/>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424A61A">
      <w:start w:val="1"/>
      <w:numFmt w:val="decimal"/>
      <w:lvlText w:val="%7"/>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6D0D61E">
      <w:start w:val="1"/>
      <w:numFmt w:val="lowerLetter"/>
      <w:lvlText w:val="%8"/>
      <w:lvlJc w:val="left"/>
      <w:pPr>
        <w:ind w:left="56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20C3936">
      <w:start w:val="1"/>
      <w:numFmt w:val="lowerRoman"/>
      <w:lvlText w:val="%9"/>
      <w:lvlJc w:val="left"/>
      <w:pPr>
        <w:ind w:left="63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0" w15:restartNumberingAfterBreak="0">
    <w:nsid w:val="52E56CA6"/>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60135F4"/>
    <w:multiLevelType w:val="hybridMultilevel"/>
    <w:tmpl w:val="589CC53A"/>
    <w:lvl w:ilvl="0" w:tplc="584851F4">
      <w:start w:val="5"/>
      <w:numFmt w:val="bullet"/>
      <w:lvlText w:val="-"/>
      <w:lvlJc w:val="left"/>
      <w:pPr>
        <w:ind w:left="1080" w:hanging="360"/>
      </w:pPr>
      <w:rPr>
        <w:rFonts w:ascii="Calibri" w:eastAsiaTheme="minorHAnsi" w:hAnsi="Calibri" w:cs="Calibr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5E396BDF"/>
    <w:multiLevelType w:val="multilevel"/>
    <w:tmpl w:val="07583FCC"/>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44"/>
      </w:rPr>
    </w:lvl>
    <w:lvl w:ilvl="3">
      <w:start w:val="1"/>
      <w:numFmt w:val="decimal"/>
      <w:isLgl/>
      <w:lvlText w:val="%1.%2.%3.%4."/>
      <w:lvlJc w:val="left"/>
      <w:pPr>
        <w:ind w:left="1440" w:hanging="1080"/>
      </w:pPr>
      <w:rPr>
        <w:rFonts w:hint="default"/>
        <w:sz w:val="44"/>
      </w:rPr>
    </w:lvl>
    <w:lvl w:ilvl="4">
      <w:start w:val="1"/>
      <w:numFmt w:val="decimal"/>
      <w:isLgl/>
      <w:lvlText w:val="%1.%2.%3.%4.%5."/>
      <w:lvlJc w:val="left"/>
      <w:pPr>
        <w:ind w:left="1800" w:hanging="1440"/>
      </w:pPr>
      <w:rPr>
        <w:rFonts w:hint="default"/>
        <w:sz w:val="44"/>
      </w:rPr>
    </w:lvl>
    <w:lvl w:ilvl="5">
      <w:start w:val="1"/>
      <w:numFmt w:val="decimal"/>
      <w:isLgl/>
      <w:lvlText w:val="%1.%2.%3.%4.%5.%6."/>
      <w:lvlJc w:val="left"/>
      <w:pPr>
        <w:ind w:left="1800" w:hanging="1440"/>
      </w:pPr>
      <w:rPr>
        <w:rFonts w:hint="default"/>
        <w:sz w:val="44"/>
      </w:rPr>
    </w:lvl>
    <w:lvl w:ilvl="6">
      <w:start w:val="1"/>
      <w:numFmt w:val="decimal"/>
      <w:isLgl/>
      <w:lvlText w:val="%1.%2.%3.%4.%5.%6.%7."/>
      <w:lvlJc w:val="left"/>
      <w:pPr>
        <w:ind w:left="2160" w:hanging="1800"/>
      </w:pPr>
      <w:rPr>
        <w:rFonts w:hint="default"/>
        <w:sz w:val="44"/>
      </w:rPr>
    </w:lvl>
    <w:lvl w:ilvl="7">
      <w:start w:val="1"/>
      <w:numFmt w:val="decimal"/>
      <w:isLgl/>
      <w:lvlText w:val="%1.%2.%3.%4.%5.%6.%7.%8."/>
      <w:lvlJc w:val="left"/>
      <w:pPr>
        <w:ind w:left="2520" w:hanging="2160"/>
      </w:pPr>
      <w:rPr>
        <w:rFonts w:hint="default"/>
        <w:sz w:val="44"/>
      </w:rPr>
    </w:lvl>
    <w:lvl w:ilvl="8">
      <w:start w:val="1"/>
      <w:numFmt w:val="decimal"/>
      <w:isLgl/>
      <w:lvlText w:val="%1.%2.%3.%4.%5.%6.%7.%8.%9."/>
      <w:lvlJc w:val="left"/>
      <w:pPr>
        <w:ind w:left="2520" w:hanging="2160"/>
      </w:pPr>
      <w:rPr>
        <w:rFonts w:hint="default"/>
        <w:sz w:val="44"/>
      </w:rPr>
    </w:lvl>
  </w:abstractNum>
  <w:abstractNum w:abstractNumId="53" w15:restartNumberingAfterBreak="0">
    <w:nsid w:val="60141BD9"/>
    <w:multiLevelType w:val="hybridMultilevel"/>
    <w:tmpl w:val="FF86688A"/>
    <w:lvl w:ilvl="0" w:tplc="17F2E844">
      <w:start w:val="1"/>
      <w:numFmt w:val="decimal"/>
      <w:lvlText w:val="%1."/>
      <w:lvlJc w:val="left"/>
      <w:pPr>
        <w:ind w:left="1440" w:hanging="360"/>
      </w:pPr>
      <w:rPr>
        <w:sz w:val="24"/>
        <w:szCs w:val="24"/>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615C50C7"/>
    <w:multiLevelType w:val="hybridMultilevel"/>
    <w:tmpl w:val="6F9AE458"/>
    <w:lvl w:ilvl="0" w:tplc="C9101124">
      <w:start w:val="1"/>
      <w:numFmt w:val="decimal"/>
      <w:lvlText w:val="%1."/>
      <w:lvlJc w:val="left"/>
      <w:pPr>
        <w:ind w:left="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0D84BAA">
      <w:start w:val="1"/>
      <w:numFmt w:val="lowerLetter"/>
      <w:lvlText w:val="%2"/>
      <w:lvlJc w:val="left"/>
      <w:pPr>
        <w:ind w:left="12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6C04AD4">
      <w:start w:val="1"/>
      <w:numFmt w:val="lowerRoman"/>
      <w:lvlText w:val="%3"/>
      <w:lvlJc w:val="left"/>
      <w:pPr>
        <w:ind w:left="20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BEE95B4">
      <w:start w:val="1"/>
      <w:numFmt w:val="decimal"/>
      <w:lvlText w:val="%4"/>
      <w:lvlJc w:val="left"/>
      <w:pPr>
        <w:ind w:left="27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B238BCC8">
      <w:start w:val="1"/>
      <w:numFmt w:val="lowerLetter"/>
      <w:lvlText w:val="%5"/>
      <w:lvlJc w:val="left"/>
      <w:pPr>
        <w:ind w:left="34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54EB64A">
      <w:start w:val="1"/>
      <w:numFmt w:val="lowerRoman"/>
      <w:lvlText w:val="%6"/>
      <w:lvlJc w:val="left"/>
      <w:pPr>
        <w:ind w:left="41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D1460370">
      <w:start w:val="1"/>
      <w:numFmt w:val="decimal"/>
      <w:lvlText w:val="%7"/>
      <w:lvlJc w:val="left"/>
      <w:pPr>
        <w:ind w:left="48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23B09F76">
      <w:start w:val="1"/>
      <w:numFmt w:val="lowerLetter"/>
      <w:lvlText w:val="%8"/>
      <w:lvlJc w:val="left"/>
      <w:pPr>
        <w:ind w:left="56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50638C0">
      <w:start w:val="1"/>
      <w:numFmt w:val="lowerRoman"/>
      <w:lvlText w:val="%9"/>
      <w:lvlJc w:val="left"/>
      <w:pPr>
        <w:ind w:left="63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5" w15:restartNumberingAfterBreak="0">
    <w:nsid w:val="617A59C7"/>
    <w:multiLevelType w:val="hybridMultilevel"/>
    <w:tmpl w:val="3A289EA2"/>
    <w:lvl w:ilvl="0" w:tplc="864229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66CC6C4C"/>
    <w:multiLevelType w:val="hybridMultilevel"/>
    <w:tmpl w:val="5456D2AC"/>
    <w:lvl w:ilvl="0" w:tplc="B03674C6">
      <w:start w:val="1"/>
      <w:numFmt w:val="decimal"/>
      <w:lvlText w:val="%1."/>
      <w:lvlJc w:val="left"/>
      <w:pPr>
        <w:ind w:left="1440" w:hanging="360"/>
      </w:pPr>
      <w:rPr>
        <w:rFonts w:ascii="Times New Roman" w:hAnsi="Times New Roman" w:cs="Times New Roman" w:hint="default"/>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68E27D16"/>
    <w:multiLevelType w:val="hybridMultilevel"/>
    <w:tmpl w:val="FDA43CD0"/>
    <w:lvl w:ilvl="0" w:tplc="584851F4">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96E62BD"/>
    <w:multiLevelType w:val="hybridMultilevel"/>
    <w:tmpl w:val="1F9E7C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CC7521A"/>
    <w:multiLevelType w:val="hybridMultilevel"/>
    <w:tmpl w:val="5E5A0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E114418"/>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E521663"/>
    <w:multiLevelType w:val="hybridMultilevel"/>
    <w:tmpl w:val="D5A0D9C4"/>
    <w:lvl w:ilvl="0" w:tplc="584851F4">
      <w:start w:val="5"/>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F0B550A"/>
    <w:multiLevelType w:val="hybridMultilevel"/>
    <w:tmpl w:val="1C8C89C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FCD4C2F"/>
    <w:multiLevelType w:val="hybridMultilevel"/>
    <w:tmpl w:val="90823FB2"/>
    <w:lvl w:ilvl="0" w:tplc="7934555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70DA3789"/>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34278A7"/>
    <w:multiLevelType w:val="hybridMultilevel"/>
    <w:tmpl w:val="CA3AB3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37C1F30"/>
    <w:multiLevelType w:val="multilevel"/>
    <w:tmpl w:val="3BE2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3F0E19"/>
    <w:multiLevelType w:val="hybridMultilevel"/>
    <w:tmpl w:val="6BE244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67119F8"/>
    <w:multiLevelType w:val="hybridMultilevel"/>
    <w:tmpl w:val="AD5C341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80D6960"/>
    <w:multiLevelType w:val="hybridMultilevel"/>
    <w:tmpl w:val="787A6628"/>
    <w:lvl w:ilvl="0" w:tplc="584851F4">
      <w:start w:val="5"/>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8DC6657"/>
    <w:multiLevelType w:val="hybridMultilevel"/>
    <w:tmpl w:val="E29AABE0"/>
    <w:lvl w:ilvl="0" w:tplc="F58219B6">
      <w:start w:val="11"/>
      <w:numFmt w:val="decimal"/>
      <w:lvlText w:val="%1"/>
      <w:lvlJc w:val="left"/>
      <w:pPr>
        <w:ind w:left="784" w:hanging="360"/>
      </w:pPr>
      <w:rPr>
        <w:rFonts w:hint="default"/>
      </w:rPr>
    </w:lvl>
    <w:lvl w:ilvl="1" w:tplc="40090019" w:tentative="1">
      <w:start w:val="1"/>
      <w:numFmt w:val="lowerLetter"/>
      <w:lvlText w:val="%2."/>
      <w:lvlJc w:val="left"/>
      <w:pPr>
        <w:ind w:left="1504" w:hanging="360"/>
      </w:pPr>
    </w:lvl>
    <w:lvl w:ilvl="2" w:tplc="4009001B" w:tentative="1">
      <w:start w:val="1"/>
      <w:numFmt w:val="lowerRoman"/>
      <w:lvlText w:val="%3."/>
      <w:lvlJc w:val="right"/>
      <w:pPr>
        <w:ind w:left="2224" w:hanging="180"/>
      </w:pPr>
    </w:lvl>
    <w:lvl w:ilvl="3" w:tplc="4009000F" w:tentative="1">
      <w:start w:val="1"/>
      <w:numFmt w:val="decimal"/>
      <w:lvlText w:val="%4."/>
      <w:lvlJc w:val="left"/>
      <w:pPr>
        <w:ind w:left="2944" w:hanging="360"/>
      </w:pPr>
    </w:lvl>
    <w:lvl w:ilvl="4" w:tplc="40090019" w:tentative="1">
      <w:start w:val="1"/>
      <w:numFmt w:val="lowerLetter"/>
      <w:lvlText w:val="%5."/>
      <w:lvlJc w:val="left"/>
      <w:pPr>
        <w:ind w:left="3664" w:hanging="360"/>
      </w:pPr>
    </w:lvl>
    <w:lvl w:ilvl="5" w:tplc="4009001B" w:tentative="1">
      <w:start w:val="1"/>
      <w:numFmt w:val="lowerRoman"/>
      <w:lvlText w:val="%6."/>
      <w:lvlJc w:val="right"/>
      <w:pPr>
        <w:ind w:left="4384" w:hanging="180"/>
      </w:pPr>
    </w:lvl>
    <w:lvl w:ilvl="6" w:tplc="4009000F" w:tentative="1">
      <w:start w:val="1"/>
      <w:numFmt w:val="decimal"/>
      <w:lvlText w:val="%7."/>
      <w:lvlJc w:val="left"/>
      <w:pPr>
        <w:ind w:left="5104" w:hanging="360"/>
      </w:pPr>
    </w:lvl>
    <w:lvl w:ilvl="7" w:tplc="40090019" w:tentative="1">
      <w:start w:val="1"/>
      <w:numFmt w:val="lowerLetter"/>
      <w:lvlText w:val="%8."/>
      <w:lvlJc w:val="left"/>
      <w:pPr>
        <w:ind w:left="5824" w:hanging="360"/>
      </w:pPr>
    </w:lvl>
    <w:lvl w:ilvl="8" w:tplc="4009001B" w:tentative="1">
      <w:start w:val="1"/>
      <w:numFmt w:val="lowerRoman"/>
      <w:lvlText w:val="%9."/>
      <w:lvlJc w:val="right"/>
      <w:pPr>
        <w:ind w:left="6544" w:hanging="180"/>
      </w:pPr>
    </w:lvl>
  </w:abstractNum>
  <w:abstractNum w:abstractNumId="71" w15:restartNumberingAfterBreak="0">
    <w:nsid w:val="795A5499"/>
    <w:multiLevelType w:val="hybridMultilevel"/>
    <w:tmpl w:val="8B72053E"/>
    <w:lvl w:ilvl="0" w:tplc="C20CDAF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79644A77"/>
    <w:multiLevelType w:val="hybridMultilevel"/>
    <w:tmpl w:val="01321B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B3872EE"/>
    <w:multiLevelType w:val="hybridMultilevel"/>
    <w:tmpl w:val="20AA6D92"/>
    <w:lvl w:ilvl="0" w:tplc="F04E667A">
      <w:start w:val="1"/>
      <w:numFmt w:val="bullet"/>
      <w:lvlText w:val="•"/>
      <w:lvlJc w:val="left"/>
      <w:pPr>
        <w:ind w:left="144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D934621"/>
    <w:multiLevelType w:val="hybridMultilevel"/>
    <w:tmpl w:val="9A9E18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03240150">
    <w:abstractNumId w:val="34"/>
  </w:num>
  <w:num w:numId="2" w16cid:durableId="1909992077">
    <w:abstractNumId w:val="58"/>
  </w:num>
  <w:num w:numId="3" w16cid:durableId="564726142">
    <w:abstractNumId w:val="68"/>
  </w:num>
  <w:num w:numId="4" w16cid:durableId="150758925">
    <w:abstractNumId w:val="28"/>
  </w:num>
  <w:num w:numId="5" w16cid:durableId="967474307">
    <w:abstractNumId w:val="7"/>
  </w:num>
  <w:num w:numId="6" w16cid:durableId="430122743">
    <w:abstractNumId w:val="62"/>
  </w:num>
  <w:num w:numId="7" w16cid:durableId="523860765">
    <w:abstractNumId w:val="24"/>
  </w:num>
  <w:num w:numId="8" w16cid:durableId="1505903120">
    <w:abstractNumId w:val="14"/>
  </w:num>
  <w:num w:numId="9" w16cid:durableId="2102801095">
    <w:abstractNumId w:val="69"/>
  </w:num>
  <w:num w:numId="10" w16cid:durableId="1781487500">
    <w:abstractNumId w:val="74"/>
  </w:num>
  <w:num w:numId="11" w16cid:durableId="318122851">
    <w:abstractNumId w:val="63"/>
  </w:num>
  <w:num w:numId="12" w16cid:durableId="1719624346">
    <w:abstractNumId w:val="17"/>
  </w:num>
  <w:num w:numId="13" w16cid:durableId="428358735">
    <w:abstractNumId w:val="71"/>
  </w:num>
  <w:num w:numId="14" w16cid:durableId="1307316325">
    <w:abstractNumId w:val="26"/>
  </w:num>
  <w:num w:numId="15" w16cid:durableId="421681125">
    <w:abstractNumId w:val="20"/>
  </w:num>
  <w:num w:numId="16" w16cid:durableId="2042703648">
    <w:abstractNumId w:val="15"/>
  </w:num>
  <w:num w:numId="17" w16cid:durableId="636110316">
    <w:abstractNumId w:val="55"/>
  </w:num>
  <w:num w:numId="18" w16cid:durableId="814568330">
    <w:abstractNumId w:val="37"/>
  </w:num>
  <w:num w:numId="19" w16cid:durableId="140075081">
    <w:abstractNumId w:val="19"/>
  </w:num>
  <w:num w:numId="20" w16cid:durableId="588543841">
    <w:abstractNumId w:val="31"/>
  </w:num>
  <w:num w:numId="21" w16cid:durableId="513232256">
    <w:abstractNumId w:val="8"/>
  </w:num>
  <w:num w:numId="22" w16cid:durableId="1300915185">
    <w:abstractNumId w:val="33"/>
  </w:num>
  <w:num w:numId="23" w16cid:durableId="1954708796">
    <w:abstractNumId w:val="59"/>
  </w:num>
  <w:num w:numId="24" w16cid:durableId="1485315037">
    <w:abstractNumId w:val="22"/>
  </w:num>
  <w:num w:numId="25" w16cid:durableId="1620527248">
    <w:abstractNumId w:val="6"/>
  </w:num>
  <w:num w:numId="26" w16cid:durableId="1159271748">
    <w:abstractNumId w:val="48"/>
  </w:num>
  <w:num w:numId="27" w16cid:durableId="357968435">
    <w:abstractNumId w:val="60"/>
  </w:num>
  <w:num w:numId="28" w16cid:durableId="621300688">
    <w:abstractNumId w:val="10"/>
  </w:num>
  <w:num w:numId="29" w16cid:durableId="1186747563">
    <w:abstractNumId w:val="44"/>
  </w:num>
  <w:num w:numId="30" w16cid:durableId="372004051">
    <w:abstractNumId w:val="23"/>
  </w:num>
  <w:num w:numId="31" w16cid:durableId="1363288387">
    <w:abstractNumId w:val="64"/>
  </w:num>
  <w:num w:numId="32" w16cid:durableId="2046709358">
    <w:abstractNumId w:val="50"/>
  </w:num>
  <w:num w:numId="33" w16cid:durableId="953288833">
    <w:abstractNumId w:val="25"/>
  </w:num>
  <w:num w:numId="34" w16cid:durableId="152988975">
    <w:abstractNumId w:val="45"/>
  </w:num>
  <w:num w:numId="35" w16cid:durableId="88896769">
    <w:abstractNumId w:val="72"/>
  </w:num>
  <w:num w:numId="36" w16cid:durableId="104422139">
    <w:abstractNumId w:val="13"/>
  </w:num>
  <w:num w:numId="37" w16cid:durableId="196090446">
    <w:abstractNumId w:val="52"/>
  </w:num>
  <w:num w:numId="38" w16cid:durableId="1145125050">
    <w:abstractNumId w:val="1"/>
  </w:num>
  <w:num w:numId="39" w16cid:durableId="812789912">
    <w:abstractNumId w:val="41"/>
  </w:num>
  <w:num w:numId="40" w16cid:durableId="487745737">
    <w:abstractNumId w:val="21"/>
  </w:num>
  <w:num w:numId="41" w16cid:durableId="123635488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76773486">
    <w:abstractNumId w:val="4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70169294">
    <w:abstractNumId w:val="38"/>
    <w:lvlOverride w:ilvl="0">
      <w:startOverride w:val="4"/>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28524145">
    <w:abstractNumId w:val="35"/>
  </w:num>
  <w:num w:numId="45" w16cid:durableId="1227107386">
    <w:abstractNumId w:val="70"/>
  </w:num>
  <w:num w:numId="46" w16cid:durableId="562763586">
    <w:abstractNumId w:val="65"/>
  </w:num>
  <w:num w:numId="47" w16cid:durableId="1581212707">
    <w:abstractNumId w:val="56"/>
  </w:num>
  <w:num w:numId="48" w16cid:durableId="582957151">
    <w:abstractNumId w:val="53"/>
  </w:num>
  <w:num w:numId="49" w16cid:durableId="158232519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374815869">
    <w:abstractNumId w:val="32"/>
  </w:num>
  <w:num w:numId="51" w16cid:durableId="1238323553">
    <w:abstractNumId w:val="5"/>
  </w:num>
  <w:num w:numId="52" w16cid:durableId="1994095396">
    <w:abstractNumId w:val="67"/>
  </w:num>
  <w:num w:numId="53" w16cid:durableId="1868323842">
    <w:abstractNumId w:val="39"/>
  </w:num>
  <w:num w:numId="54" w16cid:durableId="1130517844">
    <w:abstractNumId w:val="27"/>
  </w:num>
  <w:num w:numId="55" w16cid:durableId="1805156350">
    <w:abstractNumId w:val="9"/>
  </w:num>
  <w:num w:numId="56" w16cid:durableId="249777314">
    <w:abstractNumId w:val="51"/>
  </w:num>
  <w:num w:numId="57" w16cid:durableId="2076658431">
    <w:abstractNumId w:val="61"/>
  </w:num>
  <w:num w:numId="58" w16cid:durableId="551776078">
    <w:abstractNumId w:val="16"/>
  </w:num>
  <w:num w:numId="59" w16cid:durableId="372535990">
    <w:abstractNumId w:val="57"/>
  </w:num>
  <w:num w:numId="60" w16cid:durableId="691422051">
    <w:abstractNumId w:val="40"/>
  </w:num>
  <w:num w:numId="61" w16cid:durableId="2135784183">
    <w:abstractNumId w:val="0"/>
  </w:num>
  <w:num w:numId="62" w16cid:durableId="863790361">
    <w:abstractNumId w:val="47"/>
  </w:num>
  <w:num w:numId="63" w16cid:durableId="1339693801">
    <w:abstractNumId w:val="11"/>
  </w:num>
  <w:num w:numId="64" w16cid:durableId="437987583">
    <w:abstractNumId w:val="46"/>
  </w:num>
  <w:num w:numId="65" w16cid:durableId="482164955">
    <w:abstractNumId w:val="18"/>
  </w:num>
  <w:num w:numId="66" w16cid:durableId="440876470">
    <w:abstractNumId w:val="4"/>
  </w:num>
  <w:num w:numId="67" w16cid:durableId="130756973">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97970408">
    <w:abstractNumId w:val="3"/>
  </w:num>
  <w:num w:numId="69" w16cid:durableId="476189213">
    <w:abstractNumId w:val="2"/>
  </w:num>
  <w:num w:numId="70" w16cid:durableId="1662806223">
    <w:abstractNumId w:val="73"/>
  </w:num>
  <w:num w:numId="71" w16cid:durableId="300312897">
    <w:abstractNumId w:val="12"/>
  </w:num>
  <w:num w:numId="72" w16cid:durableId="885028703">
    <w:abstractNumId w:val="36"/>
  </w:num>
  <w:num w:numId="73" w16cid:durableId="1245991536">
    <w:abstractNumId w:val="42"/>
  </w:num>
  <w:num w:numId="74" w16cid:durableId="487671475">
    <w:abstractNumId w:val="43"/>
  </w:num>
  <w:num w:numId="75" w16cid:durableId="1956518209">
    <w:abstractNumId w:val="30"/>
  </w:num>
  <w:num w:numId="76" w16cid:durableId="688919615">
    <w:abstractNumId w:val="29"/>
  </w:num>
  <w:num w:numId="77" w16cid:durableId="366609724">
    <w:abstractNumId w:val="6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mirrorMargins/>
  <w:proofState w:spelling="clean" w:grammar="clean"/>
  <w:defaultTabStop w:val="720"/>
  <w:characterSpacingControl w:val="doNotCompress"/>
  <w:savePreviewPicture/>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F00"/>
    <w:rsid w:val="000005C8"/>
    <w:rsid w:val="000009AF"/>
    <w:rsid w:val="00001D56"/>
    <w:rsid w:val="00002366"/>
    <w:rsid w:val="00003346"/>
    <w:rsid w:val="000037A7"/>
    <w:rsid w:val="00003A6B"/>
    <w:rsid w:val="00005048"/>
    <w:rsid w:val="00006C71"/>
    <w:rsid w:val="00007728"/>
    <w:rsid w:val="000110EA"/>
    <w:rsid w:val="000111E2"/>
    <w:rsid w:val="0001141A"/>
    <w:rsid w:val="00011491"/>
    <w:rsid w:val="00011F23"/>
    <w:rsid w:val="0002246F"/>
    <w:rsid w:val="00023603"/>
    <w:rsid w:val="00025651"/>
    <w:rsid w:val="00026F75"/>
    <w:rsid w:val="00027B7A"/>
    <w:rsid w:val="000312B0"/>
    <w:rsid w:val="000345C5"/>
    <w:rsid w:val="000353BF"/>
    <w:rsid w:val="00041D6F"/>
    <w:rsid w:val="00042EF6"/>
    <w:rsid w:val="0004460D"/>
    <w:rsid w:val="0004734F"/>
    <w:rsid w:val="00050477"/>
    <w:rsid w:val="00051602"/>
    <w:rsid w:val="00051C4F"/>
    <w:rsid w:val="00053539"/>
    <w:rsid w:val="00053C40"/>
    <w:rsid w:val="000614F7"/>
    <w:rsid w:val="00061AF6"/>
    <w:rsid w:val="00063AFE"/>
    <w:rsid w:val="00070897"/>
    <w:rsid w:val="00075ECE"/>
    <w:rsid w:val="00075EDF"/>
    <w:rsid w:val="00077615"/>
    <w:rsid w:val="00077F42"/>
    <w:rsid w:val="00083D20"/>
    <w:rsid w:val="000854D0"/>
    <w:rsid w:val="000871DC"/>
    <w:rsid w:val="00087B6A"/>
    <w:rsid w:val="000913C9"/>
    <w:rsid w:val="0009194F"/>
    <w:rsid w:val="00094605"/>
    <w:rsid w:val="000950F7"/>
    <w:rsid w:val="000A0673"/>
    <w:rsid w:val="000A2365"/>
    <w:rsid w:val="000A2AA2"/>
    <w:rsid w:val="000A48F3"/>
    <w:rsid w:val="000A7BC4"/>
    <w:rsid w:val="000B1712"/>
    <w:rsid w:val="000B2D54"/>
    <w:rsid w:val="000B58DE"/>
    <w:rsid w:val="000B72EB"/>
    <w:rsid w:val="000C0176"/>
    <w:rsid w:val="000C366C"/>
    <w:rsid w:val="000C4E19"/>
    <w:rsid w:val="000C5B69"/>
    <w:rsid w:val="000D0ACB"/>
    <w:rsid w:val="000D0BD3"/>
    <w:rsid w:val="000D1B33"/>
    <w:rsid w:val="000D2E0D"/>
    <w:rsid w:val="000D71BE"/>
    <w:rsid w:val="000D7E6E"/>
    <w:rsid w:val="000E2CC7"/>
    <w:rsid w:val="000E3B2D"/>
    <w:rsid w:val="000E4414"/>
    <w:rsid w:val="000F1490"/>
    <w:rsid w:val="000F31A7"/>
    <w:rsid w:val="000F6A3A"/>
    <w:rsid w:val="000F76C3"/>
    <w:rsid w:val="000F7EC2"/>
    <w:rsid w:val="000F7FCE"/>
    <w:rsid w:val="00102167"/>
    <w:rsid w:val="00103B20"/>
    <w:rsid w:val="00104499"/>
    <w:rsid w:val="00106B1F"/>
    <w:rsid w:val="00107A57"/>
    <w:rsid w:val="001119A5"/>
    <w:rsid w:val="00114DA4"/>
    <w:rsid w:val="0011637F"/>
    <w:rsid w:val="0011666F"/>
    <w:rsid w:val="00117D15"/>
    <w:rsid w:val="00120975"/>
    <w:rsid w:val="00122A20"/>
    <w:rsid w:val="00122D06"/>
    <w:rsid w:val="00125065"/>
    <w:rsid w:val="001272D0"/>
    <w:rsid w:val="00133D4F"/>
    <w:rsid w:val="001340E6"/>
    <w:rsid w:val="001355FB"/>
    <w:rsid w:val="00141EBB"/>
    <w:rsid w:val="0014299D"/>
    <w:rsid w:val="00152656"/>
    <w:rsid w:val="00153DD5"/>
    <w:rsid w:val="00160A6D"/>
    <w:rsid w:val="001624F8"/>
    <w:rsid w:val="0016514E"/>
    <w:rsid w:val="001673C3"/>
    <w:rsid w:val="0017324D"/>
    <w:rsid w:val="00175041"/>
    <w:rsid w:val="001772CF"/>
    <w:rsid w:val="00177991"/>
    <w:rsid w:val="00177A89"/>
    <w:rsid w:val="001916E8"/>
    <w:rsid w:val="00192AAC"/>
    <w:rsid w:val="00192BD4"/>
    <w:rsid w:val="00193F98"/>
    <w:rsid w:val="00194356"/>
    <w:rsid w:val="0019530B"/>
    <w:rsid w:val="001964C2"/>
    <w:rsid w:val="00196DE2"/>
    <w:rsid w:val="00197A48"/>
    <w:rsid w:val="001A0233"/>
    <w:rsid w:val="001A0FDE"/>
    <w:rsid w:val="001A1392"/>
    <w:rsid w:val="001A464C"/>
    <w:rsid w:val="001A6BC8"/>
    <w:rsid w:val="001A70CC"/>
    <w:rsid w:val="001A766B"/>
    <w:rsid w:val="001B3D72"/>
    <w:rsid w:val="001B4DD1"/>
    <w:rsid w:val="001C018E"/>
    <w:rsid w:val="001C0B62"/>
    <w:rsid w:val="001C18BE"/>
    <w:rsid w:val="001C1A47"/>
    <w:rsid w:val="001C251C"/>
    <w:rsid w:val="001C349D"/>
    <w:rsid w:val="001C5BC1"/>
    <w:rsid w:val="001D60A5"/>
    <w:rsid w:val="001E008E"/>
    <w:rsid w:val="001E0C0B"/>
    <w:rsid w:val="001E38A3"/>
    <w:rsid w:val="001E4AF7"/>
    <w:rsid w:val="001E51EB"/>
    <w:rsid w:val="001E5525"/>
    <w:rsid w:val="001F07BE"/>
    <w:rsid w:val="001F0970"/>
    <w:rsid w:val="001F0DD6"/>
    <w:rsid w:val="00201FA4"/>
    <w:rsid w:val="0020278F"/>
    <w:rsid w:val="0020471C"/>
    <w:rsid w:val="00205ACD"/>
    <w:rsid w:val="0021153B"/>
    <w:rsid w:val="002125FD"/>
    <w:rsid w:val="00212A39"/>
    <w:rsid w:val="0021342B"/>
    <w:rsid w:val="00222D0B"/>
    <w:rsid w:val="00225F03"/>
    <w:rsid w:val="0022652C"/>
    <w:rsid w:val="002265D1"/>
    <w:rsid w:val="00231A21"/>
    <w:rsid w:val="0023363A"/>
    <w:rsid w:val="00233736"/>
    <w:rsid w:val="00235833"/>
    <w:rsid w:val="00236E2A"/>
    <w:rsid w:val="00237AD2"/>
    <w:rsid w:val="002408B7"/>
    <w:rsid w:val="0024218C"/>
    <w:rsid w:val="0024434D"/>
    <w:rsid w:val="002460DA"/>
    <w:rsid w:val="00250D0C"/>
    <w:rsid w:val="00250D0D"/>
    <w:rsid w:val="00253FC4"/>
    <w:rsid w:val="002541B0"/>
    <w:rsid w:val="00255ACB"/>
    <w:rsid w:val="0026259B"/>
    <w:rsid w:val="00263FE3"/>
    <w:rsid w:val="00264932"/>
    <w:rsid w:val="00266E89"/>
    <w:rsid w:val="002673A2"/>
    <w:rsid w:val="00280251"/>
    <w:rsid w:val="002803F9"/>
    <w:rsid w:val="002820C6"/>
    <w:rsid w:val="00285020"/>
    <w:rsid w:val="002867A6"/>
    <w:rsid w:val="00287471"/>
    <w:rsid w:val="002917D1"/>
    <w:rsid w:val="00293D0E"/>
    <w:rsid w:val="00294F23"/>
    <w:rsid w:val="002A618D"/>
    <w:rsid w:val="002B4434"/>
    <w:rsid w:val="002C7905"/>
    <w:rsid w:val="002C7E51"/>
    <w:rsid w:val="002D3D14"/>
    <w:rsid w:val="002D5A95"/>
    <w:rsid w:val="002D5CF5"/>
    <w:rsid w:val="002D5E61"/>
    <w:rsid w:val="002D5ECC"/>
    <w:rsid w:val="002D723E"/>
    <w:rsid w:val="002E1BAA"/>
    <w:rsid w:val="002E258A"/>
    <w:rsid w:val="002E40F1"/>
    <w:rsid w:val="002E7058"/>
    <w:rsid w:val="002E7F17"/>
    <w:rsid w:val="002F0513"/>
    <w:rsid w:val="002F11FF"/>
    <w:rsid w:val="002F29F6"/>
    <w:rsid w:val="002F2F79"/>
    <w:rsid w:val="002F3B43"/>
    <w:rsid w:val="002F3BDB"/>
    <w:rsid w:val="002F4A17"/>
    <w:rsid w:val="002F6BE8"/>
    <w:rsid w:val="00300376"/>
    <w:rsid w:val="00300654"/>
    <w:rsid w:val="00301026"/>
    <w:rsid w:val="00301EA3"/>
    <w:rsid w:val="00303B9C"/>
    <w:rsid w:val="003047E7"/>
    <w:rsid w:val="0030490E"/>
    <w:rsid w:val="00305A20"/>
    <w:rsid w:val="003068EA"/>
    <w:rsid w:val="003120D7"/>
    <w:rsid w:val="00315B94"/>
    <w:rsid w:val="00315F68"/>
    <w:rsid w:val="003200B3"/>
    <w:rsid w:val="0032087C"/>
    <w:rsid w:val="00323F11"/>
    <w:rsid w:val="00324A75"/>
    <w:rsid w:val="00325772"/>
    <w:rsid w:val="00325790"/>
    <w:rsid w:val="00327B48"/>
    <w:rsid w:val="00335ED2"/>
    <w:rsid w:val="00342685"/>
    <w:rsid w:val="003439F5"/>
    <w:rsid w:val="00350776"/>
    <w:rsid w:val="00352D83"/>
    <w:rsid w:val="0035785A"/>
    <w:rsid w:val="00360BE3"/>
    <w:rsid w:val="00360E9B"/>
    <w:rsid w:val="0036245B"/>
    <w:rsid w:val="003635F7"/>
    <w:rsid w:val="00364C28"/>
    <w:rsid w:val="00364FDD"/>
    <w:rsid w:val="00367003"/>
    <w:rsid w:val="00367F71"/>
    <w:rsid w:val="003703E5"/>
    <w:rsid w:val="00372110"/>
    <w:rsid w:val="003751A5"/>
    <w:rsid w:val="003756C5"/>
    <w:rsid w:val="00376603"/>
    <w:rsid w:val="00376622"/>
    <w:rsid w:val="003952E6"/>
    <w:rsid w:val="003966E4"/>
    <w:rsid w:val="00396B42"/>
    <w:rsid w:val="003A0295"/>
    <w:rsid w:val="003A0892"/>
    <w:rsid w:val="003A116D"/>
    <w:rsid w:val="003A2727"/>
    <w:rsid w:val="003A60E5"/>
    <w:rsid w:val="003B03ED"/>
    <w:rsid w:val="003B0FA2"/>
    <w:rsid w:val="003B7540"/>
    <w:rsid w:val="003B77C4"/>
    <w:rsid w:val="003B7CCC"/>
    <w:rsid w:val="003C0082"/>
    <w:rsid w:val="003C0A70"/>
    <w:rsid w:val="003C49C7"/>
    <w:rsid w:val="003C4FCF"/>
    <w:rsid w:val="003C6BC3"/>
    <w:rsid w:val="003C7CAE"/>
    <w:rsid w:val="003D136F"/>
    <w:rsid w:val="003D1A57"/>
    <w:rsid w:val="003D296F"/>
    <w:rsid w:val="003D3472"/>
    <w:rsid w:val="003E1039"/>
    <w:rsid w:val="003E251A"/>
    <w:rsid w:val="003E2997"/>
    <w:rsid w:val="003E3E9A"/>
    <w:rsid w:val="003E629D"/>
    <w:rsid w:val="003E76A1"/>
    <w:rsid w:val="003F0E05"/>
    <w:rsid w:val="003F254D"/>
    <w:rsid w:val="004023C7"/>
    <w:rsid w:val="00406B8D"/>
    <w:rsid w:val="00406D07"/>
    <w:rsid w:val="00407490"/>
    <w:rsid w:val="00407CB1"/>
    <w:rsid w:val="00416EC1"/>
    <w:rsid w:val="004242D6"/>
    <w:rsid w:val="00425677"/>
    <w:rsid w:val="00427364"/>
    <w:rsid w:val="00433B81"/>
    <w:rsid w:val="00433EE7"/>
    <w:rsid w:val="004434A5"/>
    <w:rsid w:val="004437F0"/>
    <w:rsid w:val="00443950"/>
    <w:rsid w:val="00446B81"/>
    <w:rsid w:val="00446BB3"/>
    <w:rsid w:val="00447CF4"/>
    <w:rsid w:val="004516CF"/>
    <w:rsid w:val="0045306F"/>
    <w:rsid w:val="00454394"/>
    <w:rsid w:val="00460357"/>
    <w:rsid w:val="00463AD3"/>
    <w:rsid w:val="00465C25"/>
    <w:rsid w:val="00466487"/>
    <w:rsid w:val="004674DF"/>
    <w:rsid w:val="00467CF4"/>
    <w:rsid w:val="00470A88"/>
    <w:rsid w:val="004719FA"/>
    <w:rsid w:val="004725B2"/>
    <w:rsid w:val="0047309B"/>
    <w:rsid w:val="00473BDD"/>
    <w:rsid w:val="004766B1"/>
    <w:rsid w:val="00477305"/>
    <w:rsid w:val="00480374"/>
    <w:rsid w:val="0048114C"/>
    <w:rsid w:val="00482C8B"/>
    <w:rsid w:val="004830BA"/>
    <w:rsid w:val="00483941"/>
    <w:rsid w:val="00491A4C"/>
    <w:rsid w:val="0049290A"/>
    <w:rsid w:val="004936D4"/>
    <w:rsid w:val="00494D54"/>
    <w:rsid w:val="0049648E"/>
    <w:rsid w:val="00496AD3"/>
    <w:rsid w:val="004A05B5"/>
    <w:rsid w:val="004A47BE"/>
    <w:rsid w:val="004A6EF7"/>
    <w:rsid w:val="004A7233"/>
    <w:rsid w:val="004B0E22"/>
    <w:rsid w:val="004B19B6"/>
    <w:rsid w:val="004B1E8B"/>
    <w:rsid w:val="004B35C5"/>
    <w:rsid w:val="004B669C"/>
    <w:rsid w:val="004C478D"/>
    <w:rsid w:val="004C5402"/>
    <w:rsid w:val="004D1F5F"/>
    <w:rsid w:val="004D44FC"/>
    <w:rsid w:val="004E2BFE"/>
    <w:rsid w:val="004E5A5B"/>
    <w:rsid w:val="004E5DD7"/>
    <w:rsid w:val="004E60D1"/>
    <w:rsid w:val="004E63E7"/>
    <w:rsid w:val="004E79FF"/>
    <w:rsid w:val="004F409F"/>
    <w:rsid w:val="005000EB"/>
    <w:rsid w:val="00500493"/>
    <w:rsid w:val="0050226B"/>
    <w:rsid w:val="0050358C"/>
    <w:rsid w:val="00503C55"/>
    <w:rsid w:val="00505F26"/>
    <w:rsid w:val="00506B99"/>
    <w:rsid w:val="005070BC"/>
    <w:rsid w:val="00510BF6"/>
    <w:rsid w:val="00513119"/>
    <w:rsid w:val="00513A04"/>
    <w:rsid w:val="00517584"/>
    <w:rsid w:val="0052124A"/>
    <w:rsid w:val="005222B2"/>
    <w:rsid w:val="00522773"/>
    <w:rsid w:val="00522A23"/>
    <w:rsid w:val="00523988"/>
    <w:rsid w:val="00527EC8"/>
    <w:rsid w:val="005404F4"/>
    <w:rsid w:val="0054385F"/>
    <w:rsid w:val="0054431E"/>
    <w:rsid w:val="00551202"/>
    <w:rsid w:val="005512B0"/>
    <w:rsid w:val="00553CC7"/>
    <w:rsid w:val="00561AF9"/>
    <w:rsid w:val="00562F9B"/>
    <w:rsid w:val="00563012"/>
    <w:rsid w:val="0056309B"/>
    <w:rsid w:val="0056357F"/>
    <w:rsid w:val="00566135"/>
    <w:rsid w:val="0056792E"/>
    <w:rsid w:val="005713F3"/>
    <w:rsid w:val="005714DA"/>
    <w:rsid w:val="005718BF"/>
    <w:rsid w:val="00573D61"/>
    <w:rsid w:val="0057504E"/>
    <w:rsid w:val="005769FD"/>
    <w:rsid w:val="005803E6"/>
    <w:rsid w:val="0058040A"/>
    <w:rsid w:val="005806C2"/>
    <w:rsid w:val="00581601"/>
    <w:rsid w:val="005835F8"/>
    <w:rsid w:val="005839DF"/>
    <w:rsid w:val="005842CC"/>
    <w:rsid w:val="00584958"/>
    <w:rsid w:val="005A21F7"/>
    <w:rsid w:val="005A5192"/>
    <w:rsid w:val="005B11BA"/>
    <w:rsid w:val="005B2DBC"/>
    <w:rsid w:val="005B31AD"/>
    <w:rsid w:val="005B31F0"/>
    <w:rsid w:val="005B4098"/>
    <w:rsid w:val="005B44FF"/>
    <w:rsid w:val="005B5D16"/>
    <w:rsid w:val="005B7103"/>
    <w:rsid w:val="005C436F"/>
    <w:rsid w:val="005C5EB1"/>
    <w:rsid w:val="005C6608"/>
    <w:rsid w:val="005D0753"/>
    <w:rsid w:val="005D09A7"/>
    <w:rsid w:val="005D62C2"/>
    <w:rsid w:val="005D7402"/>
    <w:rsid w:val="005E061F"/>
    <w:rsid w:val="005E077C"/>
    <w:rsid w:val="005E1AD5"/>
    <w:rsid w:val="005E2A0A"/>
    <w:rsid w:val="005E2C82"/>
    <w:rsid w:val="005E400A"/>
    <w:rsid w:val="005E779B"/>
    <w:rsid w:val="005F1BF7"/>
    <w:rsid w:val="005F4458"/>
    <w:rsid w:val="005F45DB"/>
    <w:rsid w:val="005F7859"/>
    <w:rsid w:val="00604720"/>
    <w:rsid w:val="0060554E"/>
    <w:rsid w:val="006077A2"/>
    <w:rsid w:val="006104DD"/>
    <w:rsid w:val="00610B0B"/>
    <w:rsid w:val="00610EC7"/>
    <w:rsid w:val="0061301C"/>
    <w:rsid w:val="006130A3"/>
    <w:rsid w:val="00613324"/>
    <w:rsid w:val="006140AE"/>
    <w:rsid w:val="00615A9E"/>
    <w:rsid w:val="00616362"/>
    <w:rsid w:val="0061693D"/>
    <w:rsid w:val="00623E97"/>
    <w:rsid w:val="006252C8"/>
    <w:rsid w:val="00631430"/>
    <w:rsid w:val="0063236C"/>
    <w:rsid w:val="00633137"/>
    <w:rsid w:val="00634C13"/>
    <w:rsid w:val="00636114"/>
    <w:rsid w:val="006364BB"/>
    <w:rsid w:val="00637E03"/>
    <w:rsid w:val="00637EAD"/>
    <w:rsid w:val="00640A00"/>
    <w:rsid w:val="00640AF8"/>
    <w:rsid w:val="00643C70"/>
    <w:rsid w:val="00644128"/>
    <w:rsid w:val="00650B7E"/>
    <w:rsid w:val="006511A6"/>
    <w:rsid w:val="00652298"/>
    <w:rsid w:val="00652CAB"/>
    <w:rsid w:val="00662B55"/>
    <w:rsid w:val="006638F0"/>
    <w:rsid w:val="006747EA"/>
    <w:rsid w:val="00674B05"/>
    <w:rsid w:val="006761C9"/>
    <w:rsid w:val="006765D6"/>
    <w:rsid w:val="00682995"/>
    <w:rsid w:val="0068400E"/>
    <w:rsid w:val="00684D4C"/>
    <w:rsid w:val="00686918"/>
    <w:rsid w:val="00686AFE"/>
    <w:rsid w:val="00686BAE"/>
    <w:rsid w:val="00687CD9"/>
    <w:rsid w:val="0069503B"/>
    <w:rsid w:val="006966D1"/>
    <w:rsid w:val="00696720"/>
    <w:rsid w:val="006A35AA"/>
    <w:rsid w:val="006A3CAB"/>
    <w:rsid w:val="006B0B40"/>
    <w:rsid w:val="006B30C6"/>
    <w:rsid w:val="006C0D17"/>
    <w:rsid w:val="006C249C"/>
    <w:rsid w:val="006C4819"/>
    <w:rsid w:val="006C5414"/>
    <w:rsid w:val="006C54BB"/>
    <w:rsid w:val="006C6BB7"/>
    <w:rsid w:val="006D34B7"/>
    <w:rsid w:val="006D3AFC"/>
    <w:rsid w:val="006D7F4A"/>
    <w:rsid w:val="006E00F2"/>
    <w:rsid w:val="006E19C7"/>
    <w:rsid w:val="006E7773"/>
    <w:rsid w:val="006F5F88"/>
    <w:rsid w:val="006F6E2A"/>
    <w:rsid w:val="006F76C2"/>
    <w:rsid w:val="006F77EB"/>
    <w:rsid w:val="006F7DE6"/>
    <w:rsid w:val="00701D08"/>
    <w:rsid w:val="007047D2"/>
    <w:rsid w:val="007068FE"/>
    <w:rsid w:val="00706F57"/>
    <w:rsid w:val="007110B9"/>
    <w:rsid w:val="00711AEF"/>
    <w:rsid w:val="00716651"/>
    <w:rsid w:val="0072021D"/>
    <w:rsid w:val="00720FC4"/>
    <w:rsid w:val="007222BC"/>
    <w:rsid w:val="007239F7"/>
    <w:rsid w:val="00723DC0"/>
    <w:rsid w:val="00726462"/>
    <w:rsid w:val="00726CE7"/>
    <w:rsid w:val="007317A1"/>
    <w:rsid w:val="00731A19"/>
    <w:rsid w:val="0073321C"/>
    <w:rsid w:val="0073491F"/>
    <w:rsid w:val="00735E2B"/>
    <w:rsid w:val="00737205"/>
    <w:rsid w:val="007400F0"/>
    <w:rsid w:val="00741D1D"/>
    <w:rsid w:val="007422BB"/>
    <w:rsid w:val="00743A4B"/>
    <w:rsid w:val="00747516"/>
    <w:rsid w:val="00751657"/>
    <w:rsid w:val="00751672"/>
    <w:rsid w:val="0075330F"/>
    <w:rsid w:val="0075572B"/>
    <w:rsid w:val="00755AB7"/>
    <w:rsid w:val="00757502"/>
    <w:rsid w:val="00757662"/>
    <w:rsid w:val="007625A0"/>
    <w:rsid w:val="0076322D"/>
    <w:rsid w:val="007651A2"/>
    <w:rsid w:val="00770C9A"/>
    <w:rsid w:val="007713E4"/>
    <w:rsid w:val="00771716"/>
    <w:rsid w:val="00771A1D"/>
    <w:rsid w:val="007724C2"/>
    <w:rsid w:val="00775D69"/>
    <w:rsid w:val="00775F15"/>
    <w:rsid w:val="00776CCE"/>
    <w:rsid w:val="00780331"/>
    <w:rsid w:val="00781843"/>
    <w:rsid w:val="0078341C"/>
    <w:rsid w:val="00783677"/>
    <w:rsid w:val="00784AD7"/>
    <w:rsid w:val="007910A2"/>
    <w:rsid w:val="00792C2F"/>
    <w:rsid w:val="007935CF"/>
    <w:rsid w:val="00793947"/>
    <w:rsid w:val="007940A6"/>
    <w:rsid w:val="007973A5"/>
    <w:rsid w:val="00797C51"/>
    <w:rsid w:val="00797DF3"/>
    <w:rsid w:val="00797E34"/>
    <w:rsid w:val="007A367E"/>
    <w:rsid w:val="007A37D8"/>
    <w:rsid w:val="007B05B1"/>
    <w:rsid w:val="007B0F0A"/>
    <w:rsid w:val="007B222F"/>
    <w:rsid w:val="007B24A5"/>
    <w:rsid w:val="007B6537"/>
    <w:rsid w:val="007C1D11"/>
    <w:rsid w:val="007C2DDB"/>
    <w:rsid w:val="007C4626"/>
    <w:rsid w:val="007C7149"/>
    <w:rsid w:val="007D10E8"/>
    <w:rsid w:val="007D20D3"/>
    <w:rsid w:val="007D36DA"/>
    <w:rsid w:val="007D3D02"/>
    <w:rsid w:val="007D5646"/>
    <w:rsid w:val="007D6F20"/>
    <w:rsid w:val="007D7822"/>
    <w:rsid w:val="007E11C7"/>
    <w:rsid w:val="007E31C1"/>
    <w:rsid w:val="007E4E6F"/>
    <w:rsid w:val="007E5635"/>
    <w:rsid w:val="007E78AF"/>
    <w:rsid w:val="007F0131"/>
    <w:rsid w:val="007F0271"/>
    <w:rsid w:val="007F5B9B"/>
    <w:rsid w:val="008024A4"/>
    <w:rsid w:val="008050C6"/>
    <w:rsid w:val="0080709E"/>
    <w:rsid w:val="008102C3"/>
    <w:rsid w:val="0081066E"/>
    <w:rsid w:val="00810D20"/>
    <w:rsid w:val="00811126"/>
    <w:rsid w:val="008114A7"/>
    <w:rsid w:val="008147AF"/>
    <w:rsid w:val="00815B32"/>
    <w:rsid w:val="008173D9"/>
    <w:rsid w:val="008178A5"/>
    <w:rsid w:val="00821264"/>
    <w:rsid w:val="00827035"/>
    <w:rsid w:val="00827873"/>
    <w:rsid w:val="008305ED"/>
    <w:rsid w:val="00831E14"/>
    <w:rsid w:val="00833EE3"/>
    <w:rsid w:val="00835434"/>
    <w:rsid w:val="00835D5A"/>
    <w:rsid w:val="00836E48"/>
    <w:rsid w:val="0084077A"/>
    <w:rsid w:val="00841F4D"/>
    <w:rsid w:val="00842B1C"/>
    <w:rsid w:val="008431FF"/>
    <w:rsid w:val="00844777"/>
    <w:rsid w:val="00845637"/>
    <w:rsid w:val="00845B5B"/>
    <w:rsid w:val="008461FD"/>
    <w:rsid w:val="00846347"/>
    <w:rsid w:val="00846784"/>
    <w:rsid w:val="00846CE8"/>
    <w:rsid w:val="00847975"/>
    <w:rsid w:val="0085001B"/>
    <w:rsid w:val="0085087C"/>
    <w:rsid w:val="00850C5F"/>
    <w:rsid w:val="00852DD2"/>
    <w:rsid w:val="008541EE"/>
    <w:rsid w:val="00855890"/>
    <w:rsid w:val="008644C1"/>
    <w:rsid w:val="00865941"/>
    <w:rsid w:val="0087022B"/>
    <w:rsid w:val="008720B3"/>
    <w:rsid w:val="008725FB"/>
    <w:rsid w:val="008747D2"/>
    <w:rsid w:val="00874B0E"/>
    <w:rsid w:val="008849B9"/>
    <w:rsid w:val="00886DA0"/>
    <w:rsid w:val="00886F44"/>
    <w:rsid w:val="00890D3D"/>
    <w:rsid w:val="00890E47"/>
    <w:rsid w:val="008934DF"/>
    <w:rsid w:val="00897E8F"/>
    <w:rsid w:val="00897F00"/>
    <w:rsid w:val="008A2A3F"/>
    <w:rsid w:val="008A2BA3"/>
    <w:rsid w:val="008A56E2"/>
    <w:rsid w:val="008B1BFE"/>
    <w:rsid w:val="008B2D53"/>
    <w:rsid w:val="008B5C10"/>
    <w:rsid w:val="008B5D91"/>
    <w:rsid w:val="008B7330"/>
    <w:rsid w:val="008C1C98"/>
    <w:rsid w:val="008C402C"/>
    <w:rsid w:val="008C415A"/>
    <w:rsid w:val="008C5275"/>
    <w:rsid w:val="008C7EE2"/>
    <w:rsid w:val="008D1244"/>
    <w:rsid w:val="008D3BE8"/>
    <w:rsid w:val="008D4E8F"/>
    <w:rsid w:val="008D56CB"/>
    <w:rsid w:val="008D75D8"/>
    <w:rsid w:val="008E2436"/>
    <w:rsid w:val="008E6A7D"/>
    <w:rsid w:val="008E6A9C"/>
    <w:rsid w:val="008E6EE7"/>
    <w:rsid w:val="008E718D"/>
    <w:rsid w:val="008F1357"/>
    <w:rsid w:val="008F147A"/>
    <w:rsid w:val="008F4335"/>
    <w:rsid w:val="008F5599"/>
    <w:rsid w:val="00901138"/>
    <w:rsid w:val="00901FB2"/>
    <w:rsid w:val="00902107"/>
    <w:rsid w:val="00902490"/>
    <w:rsid w:val="009057A6"/>
    <w:rsid w:val="00905CFE"/>
    <w:rsid w:val="0091098A"/>
    <w:rsid w:val="0091148E"/>
    <w:rsid w:val="00911791"/>
    <w:rsid w:val="00912486"/>
    <w:rsid w:val="00912A6D"/>
    <w:rsid w:val="009152B3"/>
    <w:rsid w:val="00915CA7"/>
    <w:rsid w:val="00921B67"/>
    <w:rsid w:val="00921DDA"/>
    <w:rsid w:val="00927A0A"/>
    <w:rsid w:val="00927DBB"/>
    <w:rsid w:val="00930150"/>
    <w:rsid w:val="009328CC"/>
    <w:rsid w:val="009346A7"/>
    <w:rsid w:val="009348F4"/>
    <w:rsid w:val="00934C0D"/>
    <w:rsid w:val="00934CF6"/>
    <w:rsid w:val="009354EA"/>
    <w:rsid w:val="00936173"/>
    <w:rsid w:val="0093752D"/>
    <w:rsid w:val="00940370"/>
    <w:rsid w:val="009433B7"/>
    <w:rsid w:val="00943722"/>
    <w:rsid w:val="00947179"/>
    <w:rsid w:val="00955098"/>
    <w:rsid w:val="0095634F"/>
    <w:rsid w:val="00957823"/>
    <w:rsid w:val="009609C4"/>
    <w:rsid w:val="00960E36"/>
    <w:rsid w:val="009614AA"/>
    <w:rsid w:val="00961671"/>
    <w:rsid w:val="00961891"/>
    <w:rsid w:val="00961EA9"/>
    <w:rsid w:val="0096209A"/>
    <w:rsid w:val="009644E5"/>
    <w:rsid w:val="0096451E"/>
    <w:rsid w:val="00966AF4"/>
    <w:rsid w:val="0097007B"/>
    <w:rsid w:val="00971070"/>
    <w:rsid w:val="009711B9"/>
    <w:rsid w:val="009739F1"/>
    <w:rsid w:val="00973F6B"/>
    <w:rsid w:val="00976C5F"/>
    <w:rsid w:val="00977224"/>
    <w:rsid w:val="009811EC"/>
    <w:rsid w:val="009825DC"/>
    <w:rsid w:val="00983199"/>
    <w:rsid w:val="00983609"/>
    <w:rsid w:val="00985D50"/>
    <w:rsid w:val="00991FF6"/>
    <w:rsid w:val="0099310B"/>
    <w:rsid w:val="00996311"/>
    <w:rsid w:val="00997818"/>
    <w:rsid w:val="009A02ED"/>
    <w:rsid w:val="009A115E"/>
    <w:rsid w:val="009A3286"/>
    <w:rsid w:val="009A462A"/>
    <w:rsid w:val="009B4DF7"/>
    <w:rsid w:val="009B7C20"/>
    <w:rsid w:val="009C0E41"/>
    <w:rsid w:val="009C27FA"/>
    <w:rsid w:val="009C46CB"/>
    <w:rsid w:val="009C4DF0"/>
    <w:rsid w:val="009C57AB"/>
    <w:rsid w:val="009C7BF2"/>
    <w:rsid w:val="009D5844"/>
    <w:rsid w:val="009D7D8A"/>
    <w:rsid w:val="009E0FBF"/>
    <w:rsid w:val="009E5573"/>
    <w:rsid w:val="009F0D36"/>
    <w:rsid w:val="009F20DC"/>
    <w:rsid w:val="009F3A73"/>
    <w:rsid w:val="009F44B3"/>
    <w:rsid w:val="009F623D"/>
    <w:rsid w:val="009F699B"/>
    <w:rsid w:val="00A02FC8"/>
    <w:rsid w:val="00A05666"/>
    <w:rsid w:val="00A101B0"/>
    <w:rsid w:val="00A12011"/>
    <w:rsid w:val="00A12E13"/>
    <w:rsid w:val="00A163F2"/>
    <w:rsid w:val="00A20496"/>
    <w:rsid w:val="00A24ADD"/>
    <w:rsid w:val="00A25D37"/>
    <w:rsid w:val="00A25F34"/>
    <w:rsid w:val="00A27233"/>
    <w:rsid w:val="00A317F2"/>
    <w:rsid w:val="00A35732"/>
    <w:rsid w:val="00A4347F"/>
    <w:rsid w:val="00A44D68"/>
    <w:rsid w:val="00A4788A"/>
    <w:rsid w:val="00A51DFE"/>
    <w:rsid w:val="00A5223C"/>
    <w:rsid w:val="00A53328"/>
    <w:rsid w:val="00A56308"/>
    <w:rsid w:val="00A5661F"/>
    <w:rsid w:val="00A567F6"/>
    <w:rsid w:val="00A56B50"/>
    <w:rsid w:val="00A5715A"/>
    <w:rsid w:val="00A60287"/>
    <w:rsid w:val="00A603F1"/>
    <w:rsid w:val="00A611AD"/>
    <w:rsid w:val="00A62E0C"/>
    <w:rsid w:val="00A6500F"/>
    <w:rsid w:val="00A65449"/>
    <w:rsid w:val="00A662C2"/>
    <w:rsid w:val="00A66768"/>
    <w:rsid w:val="00A66A7F"/>
    <w:rsid w:val="00A6796F"/>
    <w:rsid w:val="00A707CB"/>
    <w:rsid w:val="00A72F2A"/>
    <w:rsid w:val="00A74BFA"/>
    <w:rsid w:val="00A7511B"/>
    <w:rsid w:val="00A76543"/>
    <w:rsid w:val="00A7765A"/>
    <w:rsid w:val="00A8169E"/>
    <w:rsid w:val="00A81720"/>
    <w:rsid w:val="00A81C6C"/>
    <w:rsid w:val="00A8342F"/>
    <w:rsid w:val="00A85CFD"/>
    <w:rsid w:val="00A91DD7"/>
    <w:rsid w:val="00A948BC"/>
    <w:rsid w:val="00A9499A"/>
    <w:rsid w:val="00A967A7"/>
    <w:rsid w:val="00AA0361"/>
    <w:rsid w:val="00AA04A3"/>
    <w:rsid w:val="00AA126E"/>
    <w:rsid w:val="00AA2907"/>
    <w:rsid w:val="00AA3967"/>
    <w:rsid w:val="00AA436F"/>
    <w:rsid w:val="00AA60DC"/>
    <w:rsid w:val="00AB0F0A"/>
    <w:rsid w:val="00AB1784"/>
    <w:rsid w:val="00AB4024"/>
    <w:rsid w:val="00AB5BC6"/>
    <w:rsid w:val="00AB5CAC"/>
    <w:rsid w:val="00AB77DB"/>
    <w:rsid w:val="00AC10CA"/>
    <w:rsid w:val="00AC3F58"/>
    <w:rsid w:val="00AC49DC"/>
    <w:rsid w:val="00AC4FFE"/>
    <w:rsid w:val="00AC587E"/>
    <w:rsid w:val="00AD0D47"/>
    <w:rsid w:val="00AD6684"/>
    <w:rsid w:val="00AD71A0"/>
    <w:rsid w:val="00AE5DAC"/>
    <w:rsid w:val="00AF0760"/>
    <w:rsid w:val="00AF3778"/>
    <w:rsid w:val="00AF3E47"/>
    <w:rsid w:val="00AF7661"/>
    <w:rsid w:val="00B04300"/>
    <w:rsid w:val="00B051D4"/>
    <w:rsid w:val="00B058DB"/>
    <w:rsid w:val="00B0712F"/>
    <w:rsid w:val="00B079ED"/>
    <w:rsid w:val="00B1097A"/>
    <w:rsid w:val="00B125EA"/>
    <w:rsid w:val="00B17E1E"/>
    <w:rsid w:val="00B23C6F"/>
    <w:rsid w:val="00B23FB2"/>
    <w:rsid w:val="00B25A7E"/>
    <w:rsid w:val="00B26D43"/>
    <w:rsid w:val="00B303B1"/>
    <w:rsid w:val="00B3430C"/>
    <w:rsid w:val="00B35C69"/>
    <w:rsid w:val="00B3631C"/>
    <w:rsid w:val="00B36689"/>
    <w:rsid w:val="00B37E3D"/>
    <w:rsid w:val="00B40789"/>
    <w:rsid w:val="00B40CB2"/>
    <w:rsid w:val="00B41DCE"/>
    <w:rsid w:val="00B45A6F"/>
    <w:rsid w:val="00B47E1D"/>
    <w:rsid w:val="00B50A59"/>
    <w:rsid w:val="00B5184D"/>
    <w:rsid w:val="00B51B35"/>
    <w:rsid w:val="00B52F18"/>
    <w:rsid w:val="00B53768"/>
    <w:rsid w:val="00B61B3B"/>
    <w:rsid w:val="00B666D6"/>
    <w:rsid w:val="00B7006B"/>
    <w:rsid w:val="00B718CF"/>
    <w:rsid w:val="00B72927"/>
    <w:rsid w:val="00B743E2"/>
    <w:rsid w:val="00B751CB"/>
    <w:rsid w:val="00B75335"/>
    <w:rsid w:val="00B80CDF"/>
    <w:rsid w:val="00B822B9"/>
    <w:rsid w:val="00B835C0"/>
    <w:rsid w:val="00B83AAE"/>
    <w:rsid w:val="00B845D1"/>
    <w:rsid w:val="00B85588"/>
    <w:rsid w:val="00B86700"/>
    <w:rsid w:val="00B909E0"/>
    <w:rsid w:val="00B920C6"/>
    <w:rsid w:val="00B921DB"/>
    <w:rsid w:val="00B93059"/>
    <w:rsid w:val="00B944BB"/>
    <w:rsid w:val="00B951B3"/>
    <w:rsid w:val="00B95257"/>
    <w:rsid w:val="00B95F6A"/>
    <w:rsid w:val="00B96539"/>
    <w:rsid w:val="00B96D2D"/>
    <w:rsid w:val="00BA3158"/>
    <w:rsid w:val="00BA3DC3"/>
    <w:rsid w:val="00BB28C4"/>
    <w:rsid w:val="00BB5639"/>
    <w:rsid w:val="00BB5C4A"/>
    <w:rsid w:val="00BB5C59"/>
    <w:rsid w:val="00BB6E1D"/>
    <w:rsid w:val="00BC2FA8"/>
    <w:rsid w:val="00BC44B8"/>
    <w:rsid w:val="00BD0249"/>
    <w:rsid w:val="00BD6D89"/>
    <w:rsid w:val="00BE0ABE"/>
    <w:rsid w:val="00BE31B6"/>
    <w:rsid w:val="00BE4167"/>
    <w:rsid w:val="00BE7AB8"/>
    <w:rsid w:val="00BF06CD"/>
    <w:rsid w:val="00BF152B"/>
    <w:rsid w:val="00BF4184"/>
    <w:rsid w:val="00C00070"/>
    <w:rsid w:val="00C00C7B"/>
    <w:rsid w:val="00C04578"/>
    <w:rsid w:val="00C0460A"/>
    <w:rsid w:val="00C04BDA"/>
    <w:rsid w:val="00C10AEA"/>
    <w:rsid w:val="00C116F3"/>
    <w:rsid w:val="00C1625B"/>
    <w:rsid w:val="00C179B1"/>
    <w:rsid w:val="00C2175D"/>
    <w:rsid w:val="00C225DC"/>
    <w:rsid w:val="00C23584"/>
    <w:rsid w:val="00C25AC5"/>
    <w:rsid w:val="00C25D53"/>
    <w:rsid w:val="00C310D8"/>
    <w:rsid w:val="00C31FE1"/>
    <w:rsid w:val="00C32032"/>
    <w:rsid w:val="00C3431D"/>
    <w:rsid w:val="00C349A8"/>
    <w:rsid w:val="00C35FDF"/>
    <w:rsid w:val="00C3685E"/>
    <w:rsid w:val="00C47E42"/>
    <w:rsid w:val="00C50CFF"/>
    <w:rsid w:val="00C51854"/>
    <w:rsid w:val="00C5188F"/>
    <w:rsid w:val="00C51B36"/>
    <w:rsid w:val="00C5263B"/>
    <w:rsid w:val="00C52F52"/>
    <w:rsid w:val="00C552F7"/>
    <w:rsid w:val="00C56B85"/>
    <w:rsid w:val="00C57D80"/>
    <w:rsid w:val="00C60261"/>
    <w:rsid w:val="00C65533"/>
    <w:rsid w:val="00C66641"/>
    <w:rsid w:val="00C74F12"/>
    <w:rsid w:val="00C75507"/>
    <w:rsid w:val="00C765E8"/>
    <w:rsid w:val="00C766E7"/>
    <w:rsid w:val="00C76B00"/>
    <w:rsid w:val="00C82DFC"/>
    <w:rsid w:val="00C87BF3"/>
    <w:rsid w:val="00C91ABD"/>
    <w:rsid w:val="00C92815"/>
    <w:rsid w:val="00C9291A"/>
    <w:rsid w:val="00C95964"/>
    <w:rsid w:val="00C95988"/>
    <w:rsid w:val="00C96F6B"/>
    <w:rsid w:val="00CA07F7"/>
    <w:rsid w:val="00CA1CB9"/>
    <w:rsid w:val="00CA4726"/>
    <w:rsid w:val="00CA488B"/>
    <w:rsid w:val="00CB387D"/>
    <w:rsid w:val="00CC2103"/>
    <w:rsid w:val="00CC28E0"/>
    <w:rsid w:val="00CC3376"/>
    <w:rsid w:val="00CD003C"/>
    <w:rsid w:val="00CD06D7"/>
    <w:rsid w:val="00CD3377"/>
    <w:rsid w:val="00CD33F6"/>
    <w:rsid w:val="00CD61D8"/>
    <w:rsid w:val="00CD61EA"/>
    <w:rsid w:val="00CE1CC5"/>
    <w:rsid w:val="00CE4C98"/>
    <w:rsid w:val="00CE6EDE"/>
    <w:rsid w:val="00CF2811"/>
    <w:rsid w:val="00CF4970"/>
    <w:rsid w:val="00CF49B4"/>
    <w:rsid w:val="00CF5667"/>
    <w:rsid w:val="00CF5DA0"/>
    <w:rsid w:val="00D004D8"/>
    <w:rsid w:val="00D010DD"/>
    <w:rsid w:val="00D01754"/>
    <w:rsid w:val="00D11242"/>
    <w:rsid w:val="00D11D5C"/>
    <w:rsid w:val="00D136A5"/>
    <w:rsid w:val="00D14BC4"/>
    <w:rsid w:val="00D14E07"/>
    <w:rsid w:val="00D201C5"/>
    <w:rsid w:val="00D21491"/>
    <w:rsid w:val="00D251E7"/>
    <w:rsid w:val="00D2774F"/>
    <w:rsid w:val="00D301C7"/>
    <w:rsid w:val="00D30785"/>
    <w:rsid w:val="00D3115D"/>
    <w:rsid w:val="00D334E1"/>
    <w:rsid w:val="00D336D8"/>
    <w:rsid w:val="00D405D1"/>
    <w:rsid w:val="00D41E3B"/>
    <w:rsid w:val="00D43241"/>
    <w:rsid w:val="00D43251"/>
    <w:rsid w:val="00D50479"/>
    <w:rsid w:val="00D533E3"/>
    <w:rsid w:val="00D6283B"/>
    <w:rsid w:val="00D62DBD"/>
    <w:rsid w:val="00D64176"/>
    <w:rsid w:val="00D64F8B"/>
    <w:rsid w:val="00D741FB"/>
    <w:rsid w:val="00D7420C"/>
    <w:rsid w:val="00D750E5"/>
    <w:rsid w:val="00D7724F"/>
    <w:rsid w:val="00D778EA"/>
    <w:rsid w:val="00D77B2C"/>
    <w:rsid w:val="00D845D2"/>
    <w:rsid w:val="00D867A6"/>
    <w:rsid w:val="00D8706C"/>
    <w:rsid w:val="00D906C2"/>
    <w:rsid w:val="00D91C95"/>
    <w:rsid w:val="00D9310E"/>
    <w:rsid w:val="00D93B73"/>
    <w:rsid w:val="00D94250"/>
    <w:rsid w:val="00DA2022"/>
    <w:rsid w:val="00DA5E97"/>
    <w:rsid w:val="00DA7288"/>
    <w:rsid w:val="00DB14F6"/>
    <w:rsid w:val="00DB5B20"/>
    <w:rsid w:val="00DB65F9"/>
    <w:rsid w:val="00DB6F18"/>
    <w:rsid w:val="00DB75B3"/>
    <w:rsid w:val="00DC24A4"/>
    <w:rsid w:val="00DC451E"/>
    <w:rsid w:val="00DC50EA"/>
    <w:rsid w:val="00DC7E64"/>
    <w:rsid w:val="00DD1434"/>
    <w:rsid w:val="00DD1499"/>
    <w:rsid w:val="00DD289E"/>
    <w:rsid w:val="00DD366F"/>
    <w:rsid w:val="00DD41CE"/>
    <w:rsid w:val="00DD4FAF"/>
    <w:rsid w:val="00DD7903"/>
    <w:rsid w:val="00DE07DD"/>
    <w:rsid w:val="00DE1346"/>
    <w:rsid w:val="00DE16E8"/>
    <w:rsid w:val="00DE234D"/>
    <w:rsid w:val="00DE2CA6"/>
    <w:rsid w:val="00DE2EE8"/>
    <w:rsid w:val="00DE442F"/>
    <w:rsid w:val="00DE572E"/>
    <w:rsid w:val="00DE6C21"/>
    <w:rsid w:val="00DF0FEA"/>
    <w:rsid w:val="00DF5F40"/>
    <w:rsid w:val="00E002E7"/>
    <w:rsid w:val="00E10A93"/>
    <w:rsid w:val="00E1358F"/>
    <w:rsid w:val="00E20492"/>
    <w:rsid w:val="00E20FDF"/>
    <w:rsid w:val="00E21993"/>
    <w:rsid w:val="00E21CEE"/>
    <w:rsid w:val="00E223B2"/>
    <w:rsid w:val="00E24AD3"/>
    <w:rsid w:val="00E318CE"/>
    <w:rsid w:val="00E35273"/>
    <w:rsid w:val="00E35F77"/>
    <w:rsid w:val="00E40194"/>
    <w:rsid w:val="00E51E79"/>
    <w:rsid w:val="00E5240C"/>
    <w:rsid w:val="00E54A7A"/>
    <w:rsid w:val="00E61E18"/>
    <w:rsid w:val="00E649A7"/>
    <w:rsid w:val="00E70A93"/>
    <w:rsid w:val="00E722CE"/>
    <w:rsid w:val="00E7246A"/>
    <w:rsid w:val="00E726C8"/>
    <w:rsid w:val="00E7613C"/>
    <w:rsid w:val="00E77636"/>
    <w:rsid w:val="00E80E09"/>
    <w:rsid w:val="00E82399"/>
    <w:rsid w:val="00E829F1"/>
    <w:rsid w:val="00E844FE"/>
    <w:rsid w:val="00E86068"/>
    <w:rsid w:val="00E8703E"/>
    <w:rsid w:val="00E8794A"/>
    <w:rsid w:val="00E92110"/>
    <w:rsid w:val="00E92A92"/>
    <w:rsid w:val="00E9313A"/>
    <w:rsid w:val="00E96168"/>
    <w:rsid w:val="00EA0185"/>
    <w:rsid w:val="00EA0ED6"/>
    <w:rsid w:val="00EA1FAC"/>
    <w:rsid w:val="00EA31DD"/>
    <w:rsid w:val="00EA336E"/>
    <w:rsid w:val="00EA72C3"/>
    <w:rsid w:val="00EA7960"/>
    <w:rsid w:val="00EB3653"/>
    <w:rsid w:val="00EB3E1D"/>
    <w:rsid w:val="00EB5382"/>
    <w:rsid w:val="00EC2F22"/>
    <w:rsid w:val="00EC3ACA"/>
    <w:rsid w:val="00ED30F8"/>
    <w:rsid w:val="00ED5428"/>
    <w:rsid w:val="00ED59A9"/>
    <w:rsid w:val="00ED6104"/>
    <w:rsid w:val="00EE1DC7"/>
    <w:rsid w:val="00EE2529"/>
    <w:rsid w:val="00EE6BC4"/>
    <w:rsid w:val="00EF1162"/>
    <w:rsid w:val="00EF146E"/>
    <w:rsid w:val="00EF5880"/>
    <w:rsid w:val="00F01CA6"/>
    <w:rsid w:val="00F041C9"/>
    <w:rsid w:val="00F04A9F"/>
    <w:rsid w:val="00F05EA7"/>
    <w:rsid w:val="00F05FE4"/>
    <w:rsid w:val="00F067A9"/>
    <w:rsid w:val="00F06DE1"/>
    <w:rsid w:val="00F12920"/>
    <w:rsid w:val="00F160ED"/>
    <w:rsid w:val="00F16339"/>
    <w:rsid w:val="00F16495"/>
    <w:rsid w:val="00F2193C"/>
    <w:rsid w:val="00F21E2F"/>
    <w:rsid w:val="00F236A8"/>
    <w:rsid w:val="00F239F8"/>
    <w:rsid w:val="00F27C2F"/>
    <w:rsid w:val="00F340CD"/>
    <w:rsid w:val="00F34BBD"/>
    <w:rsid w:val="00F35533"/>
    <w:rsid w:val="00F35C81"/>
    <w:rsid w:val="00F368B4"/>
    <w:rsid w:val="00F40961"/>
    <w:rsid w:val="00F41ADA"/>
    <w:rsid w:val="00F41F46"/>
    <w:rsid w:val="00F43E86"/>
    <w:rsid w:val="00F54920"/>
    <w:rsid w:val="00F55006"/>
    <w:rsid w:val="00F567E5"/>
    <w:rsid w:val="00F6009B"/>
    <w:rsid w:val="00F60F6F"/>
    <w:rsid w:val="00F647FE"/>
    <w:rsid w:val="00F66B3F"/>
    <w:rsid w:val="00F715C5"/>
    <w:rsid w:val="00F71B6F"/>
    <w:rsid w:val="00F71F20"/>
    <w:rsid w:val="00F760AB"/>
    <w:rsid w:val="00F76827"/>
    <w:rsid w:val="00F80D9C"/>
    <w:rsid w:val="00F80F10"/>
    <w:rsid w:val="00F829D6"/>
    <w:rsid w:val="00F839D5"/>
    <w:rsid w:val="00F846DC"/>
    <w:rsid w:val="00F84C20"/>
    <w:rsid w:val="00F857F6"/>
    <w:rsid w:val="00F864DD"/>
    <w:rsid w:val="00F86E62"/>
    <w:rsid w:val="00F94658"/>
    <w:rsid w:val="00F95333"/>
    <w:rsid w:val="00F97278"/>
    <w:rsid w:val="00F97BA5"/>
    <w:rsid w:val="00FA05C1"/>
    <w:rsid w:val="00FA2C0A"/>
    <w:rsid w:val="00FA2E26"/>
    <w:rsid w:val="00FA4423"/>
    <w:rsid w:val="00FB4C71"/>
    <w:rsid w:val="00FB5273"/>
    <w:rsid w:val="00FC0693"/>
    <w:rsid w:val="00FC09E9"/>
    <w:rsid w:val="00FC0B8C"/>
    <w:rsid w:val="00FC2362"/>
    <w:rsid w:val="00FC3D49"/>
    <w:rsid w:val="00FC6903"/>
    <w:rsid w:val="00FD3590"/>
    <w:rsid w:val="00FD3A3E"/>
    <w:rsid w:val="00FD51B9"/>
    <w:rsid w:val="00FD5911"/>
    <w:rsid w:val="00FE2A0D"/>
    <w:rsid w:val="00FF04AC"/>
    <w:rsid w:val="00FF2173"/>
    <w:rsid w:val="00FF361F"/>
    <w:rsid w:val="00FF560A"/>
    <w:rsid w:val="00FF5AB9"/>
    <w:rsid w:val="00FF6636"/>
    <w:rsid w:val="00FF6845"/>
    <w:rsid w:val="00FF7864"/>
    <w:rsid w:val="00FF7A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65BB0"/>
  <w15:chartTrackingRefBased/>
  <w15:docId w15:val="{2089CBFB-0497-4764-996C-58A113109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54D"/>
  </w:style>
  <w:style w:type="paragraph" w:styleId="Heading1">
    <w:name w:val="heading 1"/>
    <w:basedOn w:val="Normal"/>
    <w:next w:val="Normal"/>
    <w:link w:val="Heading1Char"/>
    <w:uiPriority w:val="9"/>
    <w:qFormat/>
    <w:rsid w:val="005839DF"/>
    <w:pPr>
      <w:keepNext/>
      <w:keepLines/>
      <w:numPr>
        <w:numId w:val="40"/>
      </w:numPr>
      <w:spacing w:before="240" w:after="0"/>
      <w:jc w:val="center"/>
      <w:outlineLvl w:val="0"/>
    </w:pPr>
    <w:rPr>
      <w:rFonts w:ascii="Times New Roman" w:eastAsiaTheme="majorEastAsia" w:hAnsi="Times New Roman" w:cstheme="majorBidi"/>
      <w:b/>
      <w:kern w:val="2"/>
      <w:sz w:val="40"/>
      <w:szCs w:val="32"/>
      <w14:ligatures w14:val="standardContextual"/>
    </w:rPr>
  </w:style>
  <w:style w:type="paragraph" w:styleId="Heading2">
    <w:name w:val="heading 2"/>
    <w:basedOn w:val="Normal"/>
    <w:next w:val="Normal"/>
    <w:link w:val="Heading2Char"/>
    <w:uiPriority w:val="9"/>
    <w:unhideWhenUsed/>
    <w:qFormat/>
    <w:rsid w:val="005839DF"/>
    <w:pPr>
      <w:keepNext/>
      <w:keepLines/>
      <w:numPr>
        <w:ilvl w:val="1"/>
        <w:numId w:val="40"/>
      </w:numPr>
      <w:spacing w:before="40" w:after="0"/>
      <w:jc w:val="both"/>
      <w:outlineLvl w:val="1"/>
    </w:pPr>
    <w:rPr>
      <w:rFonts w:ascii="Times New Roman" w:eastAsiaTheme="majorEastAsia" w:hAnsi="Times New Roman" w:cstheme="majorBidi"/>
      <w:b/>
      <w:color w:val="000000" w:themeColor="text1"/>
      <w:kern w:val="2"/>
      <w:sz w:val="32"/>
      <w:szCs w:val="26"/>
      <w14:ligatures w14:val="standardContextual"/>
    </w:rPr>
  </w:style>
  <w:style w:type="paragraph" w:styleId="Heading3">
    <w:name w:val="heading 3"/>
    <w:basedOn w:val="Normal"/>
    <w:next w:val="Normal"/>
    <w:link w:val="Heading3Char"/>
    <w:autoRedefine/>
    <w:uiPriority w:val="9"/>
    <w:unhideWhenUsed/>
    <w:qFormat/>
    <w:rsid w:val="005839DF"/>
    <w:pPr>
      <w:keepNext/>
      <w:keepLines/>
      <w:numPr>
        <w:ilvl w:val="2"/>
        <w:numId w:val="40"/>
      </w:numPr>
      <w:spacing w:before="40" w:after="0"/>
      <w:jc w:val="both"/>
      <w:outlineLvl w:val="2"/>
    </w:pPr>
    <w:rPr>
      <w:rFonts w:ascii="Times New Roman" w:eastAsiaTheme="majorEastAsia" w:hAnsi="Times New Roman" w:cstheme="majorBidi"/>
      <w:b/>
      <w:color w:val="000000" w:themeColor="text1"/>
      <w:kern w:val="2"/>
      <w:sz w:val="28"/>
      <w:szCs w:val="24"/>
      <w14:ligatures w14:val="standardContextual"/>
    </w:rPr>
  </w:style>
  <w:style w:type="paragraph" w:styleId="Heading4">
    <w:name w:val="heading 4"/>
    <w:basedOn w:val="Normal"/>
    <w:next w:val="Normal"/>
    <w:link w:val="Heading4Char"/>
    <w:autoRedefine/>
    <w:uiPriority w:val="9"/>
    <w:unhideWhenUsed/>
    <w:qFormat/>
    <w:rsid w:val="0020471C"/>
    <w:pPr>
      <w:keepNext/>
      <w:keepLines/>
      <w:numPr>
        <w:ilvl w:val="3"/>
        <w:numId w:val="40"/>
      </w:numPr>
      <w:spacing w:before="40" w:after="0"/>
      <w:jc w:val="both"/>
      <w:outlineLvl w:val="3"/>
    </w:pPr>
    <w:rPr>
      <w:rFonts w:ascii="Times New Roman" w:eastAsiaTheme="majorEastAsia" w:hAnsi="Times New Roman" w:cstheme="majorBidi"/>
      <w:b/>
      <w:iCs/>
      <w:color w:val="000000" w:themeColor="text1"/>
      <w:kern w:val="2"/>
      <w:sz w:val="28"/>
      <w:szCs w:val="28"/>
      <w:lang w:val="en-US"/>
      <w14:ligatures w14:val="standardContextual"/>
    </w:rPr>
  </w:style>
  <w:style w:type="paragraph" w:styleId="Heading5">
    <w:name w:val="heading 5"/>
    <w:basedOn w:val="Normal"/>
    <w:next w:val="Normal"/>
    <w:link w:val="Heading5Char"/>
    <w:uiPriority w:val="9"/>
    <w:semiHidden/>
    <w:unhideWhenUsed/>
    <w:qFormat/>
    <w:rsid w:val="005839DF"/>
    <w:pPr>
      <w:keepNext/>
      <w:keepLines/>
      <w:numPr>
        <w:ilvl w:val="4"/>
        <w:numId w:val="40"/>
      </w:numPr>
      <w:spacing w:before="40" w:after="0"/>
      <w:outlineLvl w:val="4"/>
    </w:pPr>
    <w:rPr>
      <w:rFonts w:asciiTheme="majorHAnsi" w:eastAsiaTheme="majorEastAsia" w:hAnsiTheme="majorHAnsi"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5839DF"/>
    <w:pPr>
      <w:keepNext/>
      <w:keepLines/>
      <w:numPr>
        <w:ilvl w:val="5"/>
        <w:numId w:val="40"/>
      </w:numPr>
      <w:spacing w:before="40" w:after="0"/>
      <w:outlineLvl w:val="5"/>
    </w:pPr>
    <w:rPr>
      <w:rFonts w:asciiTheme="majorHAnsi" w:eastAsiaTheme="majorEastAsia" w:hAnsiTheme="majorHAnsi" w:cstheme="majorBidi"/>
      <w:color w:val="1F3763" w:themeColor="accent1" w:themeShade="7F"/>
      <w:kern w:val="2"/>
      <w14:ligatures w14:val="standardContextual"/>
    </w:rPr>
  </w:style>
  <w:style w:type="paragraph" w:styleId="Heading7">
    <w:name w:val="heading 7"/>
    <w:basedOn w:val="Normal"/>
    <w:next w:val="Normal"/>
    <w:link w:val="Heading7Char"/>
    <w:uiPriority w:val="9"/>
    <w:semiHidden/>
    <w:unhideWhenUsed/>
    <w:qFormat/>
    <w:rsid w:val="005839DF"/>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kern w:val="2"/>
      <w14:ligatures w14:val="standardContextual"/>
    </w:rPr>
  </w:style>
  <w:style w:type="paragraph" w:styleId="Heading8">
    <w:name w:val="heading 8"/>
    <w:basedOn w:val="Normal"/>
    <w:next w:val="Normal"/>
    <w:link w:val="Heading8Char"/>
    <w:uiPriority w:val="9"/>
    <w:semiHidden/>
    <w:unhideWhenUsed/>
    <w:qFormat/>
    <w:rsid w:val="005839DF"/>
    <w:pPr>
      <w:keepNext/>
      <w:keepLines/>
      <w:numPr>
        <w:ilvl w:val="7"/>
        <w:numId w:val="40"/>
      </w:numPr>
      <w:spacing w:before="40" w:after="0"/>
      <w:outlineLvl w:val="7"/>
    </w:pPr>
    <w:rPr>
      <w:rFonts w:asciiTheme="majorHAnsi" w:eastAsiaTheme="majorEastAsia" w:hAnsiTheme="majorHAnsi" w:cstheme="majorBidi"/>
      <w:color w:val="272727" w:themeColor="text1" w:themeTint="D8"/>
      <w:kern w:val="2"/>
      <w:sz w:val="21"/>
      <w:szCs w:val="21"/>
      <w14:ligatures w14:val="standardContextual"/>
    </w:rPr>
  </w:style>
  <w:style w:type="paragraph" w:styleId="Heading9">
    <w:name w:val="heading 9"/>
    <w:basedOn w:val="Normal"/>
    <w:next w:val="Normal"/>
    <w:link w:val="Heading9Char"/>
    <w:uiPriority w:val="9"/>
    <w:semiHidden/>
    <w:unhideWhenUsed/>
    <w:qFormat/>
    <w:rsid w:val="005839DF"/>
    <w:pPr>
      <w:keepNext/>
      <w:keepLines/>
      <w:numPr>
        <w:ilvl w:val="8"/>
        <w:numId w:val="40"/>
      </w:numPr>
      <w:spacing w:before="40" w:after="0"/>
      <w:outlineLvl w:val="8"/>
    </w:pPr>
    <w:rPr>
      <w:rFonts w:asciiTheme="majorHAnsi" w:eastAsiaTheme="majorEastAsia" w:hAnsiTheme="majorHAnsi" w:cstheme="majorBidi"/>
      <w:i/>
      <w:iCs/>
      <w:color w:val="272727" w:themeColor="text1" w:themeTint="D8"/>
      <w:kern w:val="2"/>
      <w:sz w:val="21"/>
      <w:szCs w:val="21"/>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967"/>
    <w:pPr>
      <w:ind w:left="720"/>
      <w:contextualSpacing/>
    </w:pPr>
  </w:style>
  <w:style w:type="paragraph" w:styleId="Header">
    <w:name w:val="header"/>
    <w:basedOn w:val="Normal"/>
    <w:link w:val="HeaderChar"/>
    <w:uiPriority w:val="99"/>
    <w:unhideWhenUsed/>
    <w:rsid w:val="004437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F0"/>
  </w:style>
  <w:style w:type="paragraph" w:styleId="Footer">
    <w:name w:val="footer"/>
    <w:basedOn w:val="Normal"/>
    <w:link w:val="FooterChar"/>
    <w:uiPriority w:val="99"/>
    <w:unhideWhenUsed/>
    <w:rsid w:val="004437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F0"/>
  </w:style>
  <w:style w:type="character" w:customStyle="1" w:styleId="Heading1Char">
    <w:name w:val="Heading 1 Char"/>
    <w:basedOn w:val="DefaultParagraphFont"/>
    <w:link w:val="Heading1"/>
    <w:uiPriority w:val="9"/>
    <w:rsid w:val="005839DF"/>
    <w:rPr>
      <w:rFonts w:ascii="Times New Roman" w:eastAsiaTheme="majorEastAsia" w:hAnsi="Times New Roman" w:cstheme="majorBidi"/>
      <w:b/>
      <w:kern w:val="2"/>
      <w:sz w:val="40"/>
      <w:szCs w:val="32"/>
      <w14:ligatures w14:val="standardContextual"/>
    </w:rPr>
  </w:style>
  <w:style w:type="character" w:customStyle="1" w:styleId="Heading2Char">
    <w:name w:val="Heading 2 Char"/>
    <w:basedOn w:val="DefaultParagraphFont"/>
    <w:link w:val="Heading2"/>
    <w:uiPriority w:val="9"/>
    <w:rsid w:val="005839DF"/>
    <w:rPr>
      <w:rFonts w:ascii="Times New Roman" w:eastAsiaTheme="majorEastAsia" w:hAnsi="Times New Roman" w:cstheme="majorBidi"/>
      <w:b/>
      <w:color w:val="000000" w:themeColor="text1"/>
      <w:kern w:val="2"/>
      <w:sz w:val="32"/>
      <w:szCs w:val="26"/>
      <w14:ligatures w14:val="standardContextual"/>
    </w:rPr>
  </w:style>
  <w:style w:type="character" w:customStyle="1" w:styleId="Heading3Char">
    <w:name w:val="Heading 3 Char"/>
    <w:basedOn w:val="DefaultParagraphFont"/>
    <w:link w:val="Heading3"/>
    <w:uiPriority w:val="9"/>
    <w:rsid w:val="005839DF"/>
    <w:rPr>
      <w:rFonts w:ascii="Times New Roman" w:eastAsiaTheme="majorEastAsia" w:hAnsi="Times New Roman" w:cstheme="majorBidi"/>
      <w:b/>
      <w:color w:val="000000" w:themeColor="text1"/>
      <w:kern w:val="2"/>
      <w:sz w:val="28"/>
      <w:szCs w:val="24"/>
      <w14:ligatures w14:val="standardContextual"/>
    </w:rPr>
  </w:style>
  <w:style w:type="character" w:customStyle="1" w:styleId="Heading4Char">
    <w:name w:val="Heading 4 Char"/>
    <w:basedOn w:val="DefaultParagraphFont"/>
    <w:link w:val="Heading4"/>
    <w:uiPriority w:val="9"/>
    <w:rsid w:val="0020471C"/>
    <w:rPr>
      <w:rFonts w:ascii="Times New Roman" w:eastAsiaTheme="majorEastAsia" w:hAnsi="Times New Roman" w:cstheme="majorBidi"/>
      <w:b/>
      <w:iCs/>
      <w:color w:val="000000" w:themeColor="text1"/>
      <w:kern w:val="2"/>
      <w:sz w:val="28"/>
      <w:szCs w:val="28"/>
      <w:lang w:val="en-US"/>
      <w14:ligatures w14:val="standardContextual"/>
    </w:rPr>
  </w:style>
  <w:style w:type="character" w:customStyle="1" w:styleId="Heading5Char">
    <w:name w:val="Heading 5 Char"/>
    <w:basedOn w:val="DefaultParagraphFont"/>
    <w:link w:val="Heading5"/>
    <w:uiPriority w:val="9"/>
    <w:semiHidden/>
    <w:rsid w:val="005839DF"/>
    <w:rPr>
      <w:rFonts w:asciiTheme="majorHAnsi" w:eastAsiaTheme="majorEastAsia" w:hAnsiTheme="majorHAnsi" w:cstheme="majorBidi"/>
      <w:color w:val="2F5496" w:themeColor="accent1" w:themeShade="BF"/>
      <w:kern w:val="2"/>
      <w14:ligatures w14:val="standardContextual"/>
    </w:rPr>
  </w:style>
  <w:style w:type="character" w:customStyle="1" w:styleId="Heading6Char">
    <w:name w:val="Heading 6 Char"/>
    <w:basedOn w:val="DefaultParagraphFont"/>
    <w:link w:val="Heading6"/>
    <w:uiPriority w:val="9"/>
    <w:semiHidden/>
    <w:rsid w:val="005839DF"/>
    <w:rPr>
      <w:rFonts w:asciiTheme="majorHAnsi" w:eastAsiaTheme="majorEastAsia" w:hAnsiTheme="majorHAnsi" w:cstheme="majorBidi"/>
      <w:color w:val="1F3763" w:themeColor="accent1" w:themeShade="7F"/>
      <w:kern w:val="2"/>
      <w14:ligatures w14:val="standardContextual"/>
    </w:rPr>
  </w:style>
  <w:style w:type="character" w:customStyle="1" w:styleId="Heading7Char">
    <w:name w:val="Heading 7 Char"/>
    <w:basedOn w:val="DefaultParagraphFont"/>
    <w:link w:val="Heading7"/>
    <w:uiPriority w:val="9"/>
    <w:semiHidden/>
    <w:rsid w:val="005839DF"/>
    <w:rPr>
      <w:rFonts w:asciiTheme="majorHAnsi" w:eastAsiaTheme="majorEastAsia" w:hAnsiTheme="majorHAnsi" w:cstheme="majorBidi"/>
      <w:i/>
      <w:iCs/>
      <w:color w:val="1F3763" w:themeColor="accent1" w:themeShade="7F"/>
      <w:kern w:val="2"/>
      <w14:ligatures w14:val="standardContextual"/>
    </w:rPr>
  </w:style>
  <w:style w:type="character" w:customStyle="1" w:styleId="Heading8Char">
    <w:name w:val="Heading 8 Char"/>
    <w:basedOn w:val="DefaultParagraphFont"/>
    <w:link w:val="Heading8"/>
    <w:uiPriority w:val="9"/>
    <w:semiHidden/>
    <w:rsid w:val="005839DF"/>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Heading9Char">
    <w:name w:val="Heading 9 Char"/>
    <w:basedOn w:val="DefaultParagraphFont"/>
    <w:link w:val="Heading9"/>
    <w:uiPriority w:val="9"/>
    <w:semiHidden/>
    <w:rsid w:val="005839DF"/>
    <w:rPr>
      <w:rFonts w:asciiTheme="majorHAnsi" w:eastAsiaTheme="majorEastAsia" w:hAnsiTheme="majorHAnsi" w:cstheme="majorBidi"/>
      <w:i/>
      <w:iCs/>
      <w:color w:val="272727" w:themeColor="text1" w:themeTint="D8"/>
      <w:kern w:val="2"/>
      <w:sz w:val="21"/>
      <w:szCs w:val="21"/>
      <w14:ligatures w14:val="standardContextual"/>
    </w:rPr>
  </w:style>
  <w:style w:type="table" w:styleId="TableGrid">
    <w:name w:val="Table Grid"/>
    <w:basedOn w:val="TableNormal"/>
    <w:uiPriority w:val="39"/>
    <w:rsid w:val="005839D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11EC"/>
    <w:rPr>
      <w:color w:val="0563C1" w:themeColor="hyperlink"/>
      <w:u w:val="single"/>
    </w:rPr>
  </w:style>
  <w:style w:type="character" w:styleId="UnresolvedMention">
    <w:name w:val="Unresolved Mention"/>
    <w:basedOn w:val="DefaultParagraphFont"/>
    <w:uiPriority w:val="99"/>
    <w:semiHidden/>
    <w:unhideWhenUsed/>
    <w:rsid w:val="009811EC"/>
    <w:rPr>
      <w:color w:val="605E5C"/>
      <w:shd w:val="clear" w:color="auto" w:fill="E1DFDD"/>
    </w:rPr>
  </w:style>
  <w:style w:type="paragraph" w:customStyle="1" w:styleId="Default">
    <w:name w:val="Default"/>
    <w:rsid w:val="00122D06"/>
    <w:pPr>
      <w:pBdr>
        <w:top w:val="nil"/>
        <w:left w:val="nil"/>
        <w:bottom w:val="nil"/>
        <w:right w:val="nil"/>
        <w:between w:val="nil"/>
        <w:bar w:val="nil"/>
      </w:pBdr>
      <w:spacing w:after="240" w:line="240" w:lineRule="auto"/>
    </w:pPr>
    <w:rPr>
      <w:rFonts w:ascii="Times Roman" w:eastAsia="Arial Unicode MS" w:hAnsi="Times Roman" w:cs="Arial Unicode MS"/>
      <w:color w:val="000000"/>
      <w:sz w:val="24"/>
      <w:szCs w:val="24"/>
      <w:bdr w:val="nil"/>
      <w:lang w:eastAsia="en-IN"/>
      <w14:textOutline w14:w="0" w14:cap="flat" w14:cmpd="sng" w14:algn="ctr">
        <w14:noFill/>
        <w14:prstDash w14:val="solid"/>
        <w14:bevel/>
      </w14:textOutline>
    </w:rPr>
  </w:style>
  <w:style w:type="paragraph" w:customStyle="1" w:styleId="TableStyle2">
    <w:name w:val="Table Style 2"/>
    <w:rsid w:val="00122D06"/>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eastAsia="en-IN"/>
      <w14:textOutline w14:w="0" w14:cap="flat" w14:cmpd="sng" w14:algn="ctr">
        <w14:noFill/>
        <w14:prstDash w14:val="solid"/>
        <w14:bevel/>
      </w14:textOutline>
    </w:rPr>
  </w:style>
  <w:style w:type="paragraph" w:customStyle="1" w:styleId="Body">
    <w:name w:val="Body"/>
    <w:rsid w:val="00122D06"/>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en-IN"/>
      <w14:textOutline w14:w="0" w14:cap="flat" w14:cmpd="sng" w14:algn="ctr">
        <w14:noFill/>
        <w14:prstDash w14:val="solid"/>
        <w14:bevel/>
      </w14:textOutline>
    </w:rPr>
  </w:style>
  <w:style w:type="paragraph" w:styleId="Caption">
    <w:name w:val="caption"/>
    <w:basedOn w:val="Normal"/>
    <w:next w:val="Normal"/>
    <w:uiPriority w:val="35"/>
    <w:unhideWhenUsed/>
    <w:qFormat/>
    <w:rsid w:val="00122D06"/>
    <w:pPr>
      <w:spacing w:after="120" w:line="240" w:lineRule="auto"/>
      <w:jc w:val="center"/>
    </w:pPr>
    <w:rPr>
      <w:rFonts w:ascii="Times New Roman" w:hAnsi="Times New Roman"/>
      <w:iCs/>
      <w:color w:val="000000" w:themeColor="text1"/>
      <w:kern w:val="2"/>
      <w:sz w:val="24"/>
      <w:szCs w:val="18"/>
      <w14:ligatures w14:val="standardContextual"/>
    </w:rPr>
  </w:style>
  <w:style w:type="paragraph" w:customStyle="1" w:styleId="TableStyle1">
    <w:name w:val="Table Style 1"/>
    <w:rsid w:val="00122D06"/>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eastAsia="en-IN"/>
      <w14:textOutline w14:w="0" w14:cap="flat" w14:cmpd="sng" w14:algn="ctr">
        <w14:noFill/>
        <w14:prstDash w14:val="solid"/>
        <w14:bevel/>
      </w14:textOutline>
    </w:rPr>
  </w:style>
  <w:style w:type="character" w:styleId="Strong">
    <w:name w:val="Strong"/>
    <w:basedOn w:val="DefaultParagraphFont"/>
    <w:uiPriority w:val="22"/>
    <w:qFormat/>
    <w:rsid w:val="0019530B"/>
    <w:rPr>
      <w:b/>
      <w:bCs/>
    </w:rPr>
  </w:style>
  <w:style w:type="table" w:customStyle="1" w:styleId="TableGrid0">
    <w:name w:val="TableGrid"/>
    <w:rsid w:val="00771A1D"/>
    <w:pPr>
      <w:spacing w:after="0" w:line="240" w:lineRule="auto"/>
    </w:pPr>
    <w:rPr>
      <w:rFonts w:eastAsiaTheme="minorEastAsia"/>
      <w:kern w:val="2"/>
      <w:lang w:eastAsia="en-IN"/>
      <w14:ligatures w14:val="standardContextual"/>
    </w:rPr>
    <w:tblPr>
      <w:tblCellMar>
        <w:top w:w="0" w:type="dxa"/>
        <w:left w:w="0" w:type="dxa"/>
        <w:bottom w:w="0" w:type="dxa"/>
        <w:right w:w="0" w:type="dxa"/>
      </w:tblCellMar>
    </w:tblPr>
  </w:style>
  <w:style w:type="paragraph" w:styleId="NormalWeb">
    <w:name w:val="Normal (Web)"/>
    <w:basedOn w:val="Normal"/>
    <w:uiPriority w:val="99"/>
    <w:unhideWhenUsed/>
    <w:rsid w:val="0063143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3572">
      <w:bodyDiv w:val="1"/>
      <w:marLeft w:val="0"/>
      <w:marRight w:val="0"/>
      <w:marTop w:val="0"/>
      <w:marBottom w:val="0"/>
      <w:divBdr>
        <w:top w:val="none" w:sz="0" w:space="0" w:color="auto"/>
        <w:left w:val="none" w:sz="0" w:space="0" w:color="auto"/>
        <w:bottom w:val="none" w:sz="0" w:space="0" w:color="auto"/>
        <w:right w:val="none" w:sz="0" w:space="0" w:color="auto"/>
      </w:divBdr>
    </w:div>
    <w:div w:id="107940596">
      <w:bodyDiv w:val="1"/>
      <w:marLeft w:val="0"/>
      <w:marRight w:val="0"/>
      <w:marTop w:val="0"/>
      <w:marBottom w:val="0"/>
      <w:divBdr>
        <w:top w:val="none" w:sz="0" w:space="0" w:color="auto"/>
        <w:left w:val="none" w:sz="0" w:space="0" w:color="auto"/>
        <w:bottom w:val="none" w:sz="0" w:space="0" w:color="auto"/>
        <w:right w:val="none" w:sz="0" w:space="0" w:color="auto"/>
      </w:divBdr>
    </w:div>
    <w:div w:id="204176635">
      <w:bodyDiv w:val="1"/>
      <w:marLeft w:val="0"/>
      <w:marRight w:val="0"/>
      <w:marTop w:val="0"/>
      <w:marBottom w:val="0"/>
      <w:divBdr>
        <w:top w:val="none" w:sz="0" w:space="0" w:color="auto"/>
        <w:left w:val="none" w:sz="0" w:space="0" w:color="auto"/>
        <w:bottom w:val="none" w:sz="0" w:space="0" w:color="auto"/>
        <w:right w:val="none" w:sz="0" w:space="0" w:color="auto"/>
      </w:divBdr>
    </w:div>
    <w:div w:id="885020579">
      <w:bodyDiv w:val="1"/>
      <w:marLeft w:val="0"/>
      <w:marRight w:val="0"/>
      <w:marTop w:val="0"/>
      <w:marBottom w:val="0"/>
      <w:divBdr>
        <w:top w:val="none" w:sz="0" w:space="0" w:color="auto"/>
        <w:left w:val="none" w:sz="0" w:space="0" w:color="auto"/>
        <w:bottom w:val="none" w:sz="0" w:space="0" w:color="auto"/>
        <w:right w:val="none" w:sz="0" w:space="0" w:color="auto"/>
      </w:divBdr>
    </w:div>
    <w:div w:id="900486210">
      <w:bodyDiv w:val="1"/>
      <w:marLeft w:val="0"/>
      <w:marRight w:val="0"/>
      <w:marTop w:val="0"/>
      <w:marBottom w:val="0"/>
      <w:divBdr>
        <w:top w:val="none" w:sz="0" w:space="0" w:color="auto"/>
        <w:left w:val="none" w:sz="0" w:space="0" w:color="auto"/>
        <w:bottom w:val="none" w:sz="0" w:space="0" w:color="auto"/>
        <w:right w:val="none" w:sz="0" w:space="0" w:color="auto"/>
      </w:divBdr>
    </w:div>
    <w:div w:id="1337927845">
      <w:bodyDiv w:val="1"/>
      <w:marLeft w:val="0"/>
      <w:marRight w:val="0"/>
      <w:marTop w:val="0"/>
      <w:marBottom w:val="0"/>
      <w:divBdr>
        <w:top w:val="none" w:sz="0" w:space="0" w:color="auto"/>
        <w:left w:val="none" w:sz="0" w:space="0" w:color="auto"/>
        <w:bottom w:val="none" w:sz="0" w:space="0" w:color="auto"/>
        <w:right w:val="none" w:sz="0" w:space="0" w:color="auto"/>
      </w:divBdr>
    </w:div>
    <w:div w:id="1396049964">
      <w:bodyDiv w:val="1"/>
      <w:marLeft w:val="0"/>
      <w:marRight w:val="0"/>
      <w:marTop w:val="0"/>
      <w:marBottom w:val="0"/>
      <w:divBdr>
        <w:top w:val="none" w:sz="0" w:space="0" w:color="auto"/>
        <w:left w:val="none" w:sz="0" w:space="0" w:color="auto"/>
        <w:bottom w:val="none" w:sz="0" w:space="0" w:color="auto"/>
        <w:right w:val="none" w:sz="0" w:space="0" w:color="auto"/>
      </w:divBdr>
    </w:div>
    <w:div w:id="1906211944">
      <w:bodyDiv w:val="1"/>
      <w:marLeft w:val="0"/>
      <w:marRight w:val="0"/>
      <w:marTop w:val="0"/>
      <w:marBottom w:val="0"/>
      <w:divBdr>
        <w:top w:val="none" w:sz="0" w:space="0" w:color="auto"/>
        <w:left w:val="none" w:sz="0" w:space="0" w:color="auto"/>
        <w:bottom w:val="none" w:sz="0" w:space="0" w:color="auto"/>
        <w:right w:val="none" w:sz="0" w:space="0" w:color="auto"/>
      </w:divBdr>
    </w:div>
    <w:div w:id="2146654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college.nitinsingh@gmail.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hyperlink" Target="https://images.pexels.com/photos/28549352/pexels-photo-28549352/free-photo-of-close-up-of-dslr-camera-lens-on-black-background.jpeg?auto=compress&amp;cs=tinysrgb&amp;w=400" TargetMode="External"/><Relationship Id="rId128" Type="http://schemas.openxmlformats.org/officeDocument/2006/relationships/hyperlink" Target="https://www.geeksforgeeks.org/" TargetMode="Externa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mailto:college.nitinsingh@gmail.com" TargetMode="External"/><Relationship Id="rId118" Type="http://schemas.openxmlformats.org/officeDocument/2006/relationships/hyperlink" Target="mailto:college.nitinsingh@gmail.com" TargetMode="External"/><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hyperlink" Target="mailto:college.nitinsingh@gmail.com" TargetMode="External"/><Relationship Id="rId129" Type="http://schemas.openxmlformats.org/officeDocument/2006/relationships/hyperlink" Target="https://stackoverflow.com/"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mailto:faculty@vazecollege.net" TargetMode="External"/><Relationship Id="rId119" Type="http://schemas.openxmlformats.org/officeDocument/2006/relationships/hyperlink" Target="mailto:college.nitinsingh@gmail.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app.diagrams.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hyperlink" Target="mailto:college.nitinsingh@gmail.com" TargetMode="External"/><Relationship Id="rId125" Type="http://schemas.openxmlformats.org/officeDocument/2006/relationships/hyperlink" Target="https://images.pexels.com/photos/2047905/pexels-photo-2047905.jpeg?auto=compress&amp;cs=tinysrgb&amp;w=400"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mailto:college.nitinsingh@gmail.com" TargetMode="External"/><Relationship Id="rId115" Type="http://schemas.openxmlformats.org/officeDocument/2006/relationships/hyperlink" Target="mailto:faculty@vazecollege.net" TargetMode="External"/><Relationship Id="rId131" Type="http://schemas.openxmlformats.org/officeDocument/2006/relationships/hyperlink" Target="https://app.diagrams.ne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hyperlink" Target="mailto:college.nitinsingh@gmail.com" TargetMode="External"/><Relationship Id="rId8" Type="http://schemas.openxmlformats.org/officeDocument/2006/relationships/hyperlink" Target="https://artoftesting.com/iterative-model"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hyperlink" Target="mailto:college.nitinsingh@gmail.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mailto:college.nitinsingh@gmail.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mailto:college.nitinsingh@gmail.com" TargetMode="External"/><Relationship Id="rId132"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hyperlink" Target="https://www.tutorialspoint.com/"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hyperlink" Target="https://images.pexels.com/photos/1704488/pexels-photo-1704488.jpeg?auto=compress&amp;cs=tinysrgb&amp;w=400"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hyperlink" Target="mailto:college.nitinsingh@gmail.com"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1A954-B3CC-4658-B9E8-D911181FE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80</Pages>
  <Words>10783</Words>
  <Characters>61468</Characters>
  <Application>Microsoft Office Word</Application>
  <DocSecurity>0</DocSecurity>
  <Lines>512</Lines>
  <Paragraphs>144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Campus Connect</vt:lpstr>
      <vt:lpstr>SYNOPSIS</vt:lpstr>
    </vt:vector>
  </TitlesOfParts>
  <Company/>
  <LinksUpToDate>false</LinksUpToDate>
  <CharactersWithSpaces>72107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Campus Connect</dc:title>
  <dc:subject/>
  <dc:creator>Nitin Singh</dc:creator>
  <cp:keywords/>
  <dc:description/>
  <cp:lastModifiedBy>Sachin Singh</cp:lastModifiedBy>
  <cp:revision>16</cp:revision>
  <cp:lastPrinted>2024-10-06T13:25:00Z</cp:lastPrinted>
  <dcterms:created xsi:type="dcterms:W3CDTF">2024-10-04T16:37:00Z</dcterms:created>
  <dcterms:modified xsi:type="dcterms:W3CDTF">2025-02-27T19:21:00Z</dcterms:modified>
</cp:coreProperties>
</file>